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88ED0A" w14:textId="77777777" w:rsidR="00666817" w:rsidRDefault="00432670">
      <w:r>
        <w:rPr>
          <w:rFonts w:asciiTheme="majorHAnsi" w:hAnsiTheme="majorHAnsi"/>
          <w:b/>
          <w:sz w:val="28"/>
        </w:rPr>
        <w:t>Online adaption approaches for intensity modulated proton therapy for head and neck patients based on cone beam CTs and Monte Carlo simulations</w:t>
      </w:r>
    </w:p>
    <w:p w14:paraId="71FA90F7" w14:textId="77777777" w:rsidR="00666817" w:rsidRDefault="00432670">
      <w:pPr>
        <w:rPr>
          <w:rFonts w:asciiTheme="majorHAnsi" w:hAnsiTheme="majorHAnsi"/>
          <w:sz w:val="28"/>
        </w:rPr>
      </w:pPr>
      <w:r>
        <w:rPr>
          <w:rStyle w:val="CommentReference"/>
        </w:rPr>
        <w:commentReference w:id="0"/>
      </w:r>
    </w:p>
    <w:p w14:paraId="34984925" w14:textId="77777777" w:rsidR="00666817" w:rsidRDefault="00432670">
      <w:pPr>
        <w:jc w:val="both"/>
      </w:pPr>
      <w:r>
        <w:rPr>
          <w:b/>
          <w:sz w:val="28"/>
        </w:rPr>
        <w:t>1 Introduction</w:t>
      </w:r>
    </w:p>
    <w:p w14:paraId="513ADC31" w14:textId="77777777" w:rsidR="00666817" w:rsidRDefault="00666817">
      <w:pPr>
        <w:jc w:val="both"/>
        <w:rPr>
          <w:b/>
          <w:sz w:val="28"/>
        </w:rPr>
      </w:pPr>
    </w:p>
    <w:p w14:paraId="5A1E3624" w14:textId="77777777" w:rsidR="00666817" w:rsidRDefault="00432670">
      <w:pPr>
        <w:jc w:val="both"/>
      </w:pPr>
      <w:r>
        <w:t xml:space="preserve">Head and neck (H&amp;N) tumors are often very close to organs at risk (OARs) such as the parotids, larynx, submandibular glands or others. Due to this, H&amp;N cases may benefit from steep dose gradients in the planned dose distribution to better spare the OARs while giving therapeutic doses to the target. Intensity modulated proton therapy (IMPT) is capable of producing such steep gradients while also reducing dose to OARs and integral dose, thus offering dosimetric benefits over photon treatments </w:t>
      </w:r>
      <w:bookmarkStart w:id="1" w:name="ZOTERO_BREF_mAXChHlxKOiO"/>
      <w:bookmarkStart w:id="2" w:name="__UnoMark__1953_786919176"/>
      <w:bookmarkStart w:id="3" w:name="__UnoMark__2439_3975426974"/>
      <w:bookmarkStart w:id="4" w:name="__UnoMark__2195_786919176"/>
      <w:r>
        <w:t>(Ahn et al., 2014; Blanchard et al., 2016; Leeman et al., 2017; McKeever et al., 2016; Sio et al., 2016)</w:t>
      </w:r>
      <w:bookmarkEnd w:id="1"/>
      <w:bookmarkEnd w:id="2"/>
      <w:bookmarkEnd w:id="3"/>
      <w:bookmarkEnd w:id="4"/>
      <w:r>
        <w:t xml:space="preserve">. However, proton plans, and in particular IMPT plans, can be very sensitive to geometrical changes that may distort the planned dose distribution impacting the treatment quality </w:t>
      </w:r>
      <w:bookmarkStart w:id="5" w:name="__UnoMark__2440_3975426974"/>
      <w:bookmarkStart w:id="6" w:name="ZOTERO_BREF_iKg1FsVBYFSc"/>
      <w:bookmarkStart w:id="7" w:name="__UnoMark__1954_786919176"/>
      <w:bookmarkStart w:id="8" w:name="__UnoMark__2196_786919176"/>
      <w:r>
        <w:t>(Ahn et al., 2014; Arts et al., 2017; Liebl et al., 2014; Lomax, 2008; Paganetti, 2012; Stützer et al., 2017; Szeto et al., 2016)</w:t>
      </w:r>
      <w:bookmarkEnd w:id="5"/>
      <w:bookmarkEnd w:id="6"/>
      <w:bookmarkEnd w:id="7"/>
      <w:bookmarkEnd w:id="8"/>
      <w:r>
        <w:t>. There are several reasons why the patient’s geometry might be different from the one used for the planned dose distribution, e.g. uncertainties in patient setup or interfractional anatomy changes. The setup uncertainty arises from the patient location on the treatment couch being different to the one recorded in the planning CT. The anatomy changes arises from the patient anatomy evolution throughout the course of treatment, not only due to loss of weight modifying subcutaneous tissue and/or structure locations, but also due to the posture on the treatment couch. Both uncertainty sources might modify the radiological pathway, by introducing high/low density materials in the beamlet’s path, affecting the planned dose distribution and affecting the planned target coverage and OAR sparing. This is particularly true in proton therapy due to the impact of uncertainties and geometrical changes on the predicted range of each beamlet.</w:t>
      </w:r>
    </w:p>
    <w:p w14:paraId="540FE3F6" w14:textId="77777777" w:rsidR="00666817" w:rsidRDefault="00432670">
      <w:pPr>
        <w:jc w:val="both"/>
      </w:pPr>
      <w:r>
        <w:t xml:space="preserve">These uncertainty sources are usually taken into account during the planning procedure with the creation of margins (PTV plus range margin) around the target in an attempt to guarantee treatment quality throughout the </w:t>
      </w:r>
      <w:del w:id="9" w:author="Partners HealthCare System" w:date="2018-07-10T15:15:00Z">
        <w:r w:rsidDel="00E518B2">
          <w:delText>fractions</w:delText>
        </w:r>
      </w:del>
      <w:ins w:id="10" w:author="Partners HealthCare System" w:date="2018-07-10T15:15:00Z">
        <w:r w:rsidR="00E518B2">
          <w:t>treatment course</w:t>
        </w:r>
      </w:ins>
      <w:r>
        <w:t xml:space="preserve">. As a consequence, the high dose volume in the patient is enlarged and organs at risk (OARs) receive higher doses. It is therefore desirable to shrink the margin to improve IMPT plan quality. </w:t>
      </w:r>
      <w:del w:id="11" w:author="Partners HealthCare System" w:date="2018-07-10T15:17:00Z">
        <w:r w:rsidDel="00E518B2">
          <w:delText xml:space="preserve">Additionally, this method does not guarantee the planning standards throughout the treatment. </w:delText>
        </w:r>
      </w:del>
      <w:r>
        <w:t xml:space="preserve">An alternative to the target expansion is to perform robust IMPT optimization, which entails optimizing the plan considering different patient scenarios at the same time. With this approach, the resultant plan provides target coverage within OAR constraints at delivery, as long as the current patient characteristics were included as a scenario during the optimization </w:t>
      </w:r>
      <w:bookmarkStart w:id="12" w:name="ZOTERO_BREF_o9KbIefju94k"/>
      <w:bookmarkStart w:id="13" w:name="__UnoMark__2441_3975426974"/>
      <w:bookmarkStart w:id="14" w:name="__UnoMark__1955_786919176"/>
      <w:bookmarkStart w:id="15" w:name="__UnoMark__2197_786919176"/>
      <w:r>
        <w:t>(Liu et al., 2013; Stuschke et al., 2013; van Dijk et al., 2016)</w:t>
      </w:r>
      <w:bookmarkEnd w:id="12"/>
      <w:bookmarkEnd w:id="13"/>
      <w:bookmarkEnd w:id="14"/>
      <w:bookmarkEnd w:id="15"/>
      <w:del w:id="16" w:author="Partners HealthCare System" w:date="2018-07-10T15:18:00Z">
        <w:r w:rsidDel="00E518B2">
          <w:delText>. If the current patient anatomy and position were not considered in the optimization, then the treatment is stopped and the patient is re-planned</w:delText>
        </w:r>
      </w:del>
      <w:r>
        <w:t xml:space="preserve">. </w:t>
      </w:r>
      <w:commentRangeStart w:id="17"/>
      <w:r>
        <w:t xml:space="preserve">Nevertheless, robust optimization is </w:t>
      </w:r>
      <w:ins w:id="18" w:author="Partners HealthCare System" w:date="2018-07-10T15:19:00Z">
        <w:r w:rsidR="00E518B2">
          <w:t xml:space="preserve">generally </w:t>
        </w:r>
      </w:ins>
      <w:r>
        <w:t>able to maintain the original plan standards better than the margin approach</w:t>
      </w:r>
      <w:commentRangeEnd w:id="17"/>
      <w:r w:rsidR="00E518B2">
        <w:rPr>
          <w:rStyle w:val="CommentReference"/>
        </w:rPr>
        <w:commentReference w:id="17"/>
      </w:r>
      <w:del w:id="19" w:author="Partners HealthCare System" w:date="2018-07-10T15:20:00Z">
        <w:r w:rsidDel="00E518B2">
          <w:delText xml:space="preserve"> in the general case</w:delText>
        </w:r>
      </w:del>
      <w:r>
        <w:t xml:space="preserve">. However, robust planning usually softens dose gradients, which, again, results in enlarged high dose volumes and higher dose to OARs compared to a plan performed in a single scenario </w:t>
      </w:r>
      <w:bookmarkStart w:id="20" w:name="__UnoMark__2442_3975426974"/>
      <w:bookmarkStart w:id="21" w:name="ZOTERO_BREF_rzWNi6LwhczQ"/>
      <w:bookmarkStart w:id="22" w:name="__UnoMark__1956_786919176"/>
      <w:bookmarkStart w:id="23" w:name="__UnoMark__2198_786919176"/>
      <w:r>
        <w:t>(van de Water et al., 2016)</w:t>
      </w:r>
      <w:bookmarkEnd w:id="20"/>
      <w:bookmarkEnd w:id="21"/>
      <w:bookmarkEnd w:id="22"/>
      <w:bookmarkEnd w:id="23"/>
      <w:r>
        <w:t>. Uncertainties can also be minimized by careful selection of beam angles, but this does not offer a general solution to account for setup and anatomy uncertainties and shrink margins at the same time.</w:t>
      </w:r>
    </w:p>
    <w:p w14:paraId="00A928E4" w14:textId="115B862A" w:rsidR="00666817" w:rsidDel="00C30967" w:rsidRDefault="00432670">
      <w:pPr>
        <w:ind w:firstLine="360"/>
        <w:jc w:val="both"/>
        <w:rPr>
          <w:del w:id="24" w:author="Partners HealthCare System" w:date="2018-07-10T15:24:00Z"/>
        </w:rPr>
      </w:pPr>
      <w:r>
        <w:t xml:space="preserve">Two solutions that might fulfill both requirements are to either perform online IMPT plan adaptation at every fraction or to perform offline treatment re-planning in scenarios when the robust IMPT plan does not fulfill treatment constraints and prescriptions. Online adaptation has </w:t>
      </w:r>
      <w:r>
        <w:lastRenderedPageBreak/>
        <w:t>the advantages that the treatment delivery is not delayed and that it accounts for the current setup and anatomy, potentially allowing margin reduction</w:t>
      </w:r>
      <w:del w:id="25" w:author="Partners HealthCare System" w:date="2018-07-10T15:21:00Z">
        <w:r w:rsidDel="00E518B2">
          <w:delText>, therefore being the ideal solution</w:delText>
        </w:r>
      </w:del>
      <w:r>
        <w:t>.</w:t>
      </w:r>
      <w:ins w:id="26" w:author="Partners HealthCare System" w:date="2018-07-10T15:24:00Z">
        <w:r w:rsidR="00C30967">
          <w:t xml:space="preserve"> </w:t>
        </w:r>
      </w:ins>
    </w:p>
    <w:p w14:paraId="7492621B" w14:textId="242DEFF6" w:rsidR="00666817" w:rsidRDefault="00432670">
      <w:pPr>
        <w:ind w:firstLine="360"/>
        <w:jc w:val="both"/>
        <w:pPrChange w:id="27" w:author="Partners HealthCare System" w:date="2018-07-10T15:24:00Z">
          <w:pPr>
            <w:jc w:val="both"/>
          </w:pPr>
        </w:pPrChange>
      </w:pPr>
      <w:del w:id="28" w:author="Partners HealthCare System" w:date="2018-07-10T15:23:00Z">
        <w:r w:rsidDel="00C30967">
          <w:delText>The goal of</w:delText>
        </w:r>
      </w:del>
      <w:ins w:id="29" w:author="Partners HealthCare System" w:date="2018-07-10T15:23:00Z">
        <w:r w:rsidR="00C30967">
          <w:t>O</w:t>
        </w:r>
      </w:ins>
      <w:del w:id="30" w:author="Partners HealthCare System" w:date="2018-07-10T15:23:00Z">
        <w:r w:rsidDel="00C30967">
          <w:delText xml:space="preserve"> o</w:delText>
        </w:r>
      </w:del>
      <w:r>
        <w:t xml:space="preserve">nline plan adaptation </w:t>
      </w:r>
      <w:del w:id="31" w:author="Partners HealthCare System" w:date="2018-07-10T15:23:00Z">
        <w:r w:rsidDel="00C30967">
          <w:delText xml:space="preserve">is to correct the original IMPT plan to account for patient setup and anatomy at each fraction. The method would </w:delText>
        </w:r>
      </w:del>
      <w:r>
        <w:t>require</w:t>
      </w:r>
      <w:ins w:id="32" w:author="Partners HealthCare System" w:date="2018-07-10T15:23:00Z">
        <w:r w:rsidR="00C30967">
          <w:t>s</w:t>
        </w:r>
      </w:ins>
      <w:r>
        <w:t xml:space="preserve"> an imaging system capable of providing the patient anatomy at treatment position and an updated set of contours localizing the target and OARs. There are currently three </w:t>
      </w:r>
      <w:del w:id="33" w:author="Partners HealthCare System" w:date="2018-07-10T15:24:00Z">
        <w:r w:rsidDel="00C30967">
          <w:delText xml:space="preserve">main </w:delText>
        </w:r>
      </w:del>
      <w:r>
        <w:t>options to provide the patient anatomy information: performing a new CT in treatment position, using the information of a cone beam CT (CBCT) to deform the original CT or using a CBCT</w:t>
      </w:r>
      <w:ins w:id="34" w:author="Partners HealthCare System" w:date="2018-07-10T15:24:00Z">
        <w:r w:rsidR="00C30967">
          <w:t xml:space="preserve"> directly</w:t>
        </w:r>
      </w:ins>
      <w:r>
        <w:t xml:space="preserve"> </w:t>
      </w:r>
      <w:bookmarkStart w:id="35" w:name="ZOTERO_BREF_CtdIi6Th6fjt"/>
      <w:bookmarkStart w:id="36" w:name="__UnoMark__2443_3975426974"/>
      <w:bookmarkStart w:id="37" w:name="__UnoMark__1957_786919176"/>
      <w:bookmarkStart w:id="38" w:name="__UnoMark__2199_786919176"/>
      <w:r>
        <w:t>(Kurz et al., 2015, 2016a; Landry et al., 2015; Oliver et al., 2018)</w:t>
      </w:r>
      <w:bookmarkEnd w:id="35"/>
      <w:bookmarkEnd w:id="36"/>
      <w:bookmarkEnd w:id="37"/>
      <w:bookmarkEnd w:id="38"/>
      <w:r>
        <w:t>. However, an adaptation algorithm should be agnostic of the image source. With the new image, an algorithm would then generate an appropriate set of new or modified beamlets for the new geometry. All these steps should occur in a few minutes to fit into the clinical workflow.</w:t>
      </w:r>
    </w:p>
    <w:p w14:paraId="2ECA9741" w14:textId="5E6CCB27" w:rsidR="00666817" w:rsidRDefault="00432670">
      <w:pPr>
        <w:jc w:val="both"/>
      </w:pPr>
      <w:r>
        <w:t xml:space="preserve">Several studies have reported on online and offline IMPT adaptation. Automatic offline full plan reoptimization for H&amp;N cases on deformed planning CT and contours was reported by </w:t>
      </w:r>
      <w:bookmarkStart w:id="39" w:name="ZOTERO_BREF_ppBeKQtLGy5f"/>
      <w:bookmarkStart w:id="40" w:name="__UnoMark__2444_3975426974"/>
      <w:bookmarkStart w:id="41" w:name="__UnoMark__1958_786919176"/>
      <w:bookmarkStart w:id="42" w:name="__UnoMark__2200_786919176"/>
      <w:r>
        <w:t>(Kurz et al., 2016b)</w:t>
      </w:r>
      <w:bookmarkEnd w:id="39"/>
      <w:bookmarkEnd w:id="40"/>
      <w:bookmarkEnd w:id="41"/>
      <w:bookmarkEnd w:id="42"/>
      <w:r>
        <w:t xml:space="preserve">, where new beamlet maps were created and optimized. Jagt et al. </w:t>
      </w:r>
      <w:bookmarkStart w:id="43" w:name="__UnoMark__2445_3975426974"/>
      <w:bookmarkStart w:id="44" w:name="ZOTERO_BREF_B5ZWzqMaNVOj"/>
      <w:bookmarkStart w:id="45" w:name="__UnoMark__1959_786919176"/>
      <w:bookmarkStart w:id="46" w:name="__UnoMark__2201_786919176"/>
      <w:r>
        <w:t>(Jagt et al., 2017)</w:t>
      </w:r>
      <w:bookmarkEnd w:id="43"/>
      <w:bookmarkEnd w:id="44"/>
      <w:bookmarkEnd w:id="45"/>
      <w:bookmarkEnd w:id="46"/>
      <w:r>
        <w:t xml:space="preserve"> published an online dose restoration procedure that is capable of restoring the daily dose distribution to the original plan in prostate cases on the original contours, correcting the beamlet energies and fully reoptimizing the beamlet weights. Recently, Bernatowicz et al. </w:t>
      </w:r>
      <w:bookmarkStart w:id="47" w:name="ZOTERO_BREF_Du6LzAiBTDXM"/>
      <w:bookmarkStart w:id="48" w:name="__UnoMark__2446_3975426974"/>
      <w:bookmarkStart w:id="49" w:name="__UnoMark__1960_786919176"/>
      <w:bookmarkStart w:id="50" w:name="__UnoMark__2202_786919176"/>
      <w:r>
        <w:t>(Bernatowicz et al., 2018)</w:t>
      </w:r>
      <w:bookmarkEnd w:id="47"/>
      <w:bookmarkEnd w:id="48"/>
      <w:bookmarkEnd w:id="49"/>
      <w:bookmarkEnd w:id="50"/>
      <w:r>
        <w:t xml:space="preserve"> extended the work presented by Jagt et at. to allow other reoptimization strategies, applying them to nasopharynx, H&amp;N and lung (1 case each). These approaches rely on full plan reoptimization, which, in turn, requires the costly calculation of full dose-influence matrices. A different approach without full plan reoptimization was </w:t>
      </w:r>
      <w:r>
        <w:rPr>
          <w:color w:val="000000" w:themeColor="text1"/>
        </w:rPr>
        <w:t xml:space="preserve">presented by Moriya et at. </w:t>
      </w:r>
      <w:bookmarkStart w:id="51" w:name="__UnoMark__2447_3975426974"/>
      <w:bookmarkStart w:id="52" w:name="ZOTERO_BREF_R6onpmjQcRxv"/>
      <w:bookmarkStart w:id="53" w:name="__UnoMark__1961_786919176"/>
      <w:bookmarkStart w:id="54" w:name="__UnoMark__2203_786919176"/>
      <w:r>
        <w:rPr>
          <w:color w:val="000000" w:themeColor="text1"/>
        </w:rPr>
        <w:t>(Moriya et al., 2017)</w:t>
      </w:r>
      <w:bookmarkEnd w:id="51"/>
      <w:bookmarkEnd w:id="52"/>
      <w:bookmarkEnd w:id="53"/>
      <w:bookmarkEnd w:id="54"/>
      <w:r>
        <w:rPr>
          <w:color w:val="000000" w:themeColor="text1"/>
        </w:rPr>
        <w:t xml:space="preserve"> in a different context. In this study the range shifter thickness was adapted in passive scattering plans for lung cancer. This methodology could be expected to have limited success if non-uniform energy shifts are needed, but it is an example of possible adaptation approaches that do not require full plan reoptimization. In summary, previous work</w:t>
      </w:r>
      <w:r>
        <w:t xml:space="preserve"> either did not apply an online algorithm (Kurz et al.), did not consider deformed contours (Jagt et al. and Bernatowicz et al.) or was not </w:t>
      </w:r>
      <w:del w:id="55" w:author="Partners HealthCare System" w:date="2018-07-10T15:26:00Z">
        <w:r w:rsidDel="008513E0">
          <w:delText xml:space="preserve">tested </w:delText>
        </w:r>
      </w:del>
      <w:ins w:id="56" w:author="Partners HealthCare System" w:date="2018-07-10T15:26:00Z">
        <w:r w:rsidR="008513E0">
          <w:t>applied to</w:t>
        </w:r>
      </w:ins>
      <w:del w:id="57" w:author="Partners HealthCare System" w:date="2018-07-10T15:26:00Z">
        <w:r w:rsidDel="008513E0">
          <w:delText>for</w:delText>
        </w:r>
      </w:del>
      <w:r>
        <w:t xml:space="preserve"> IMPT plans (Moriya et al.). Furthermore, none of the proposed methods include Monte Carlo simulations (MC) as dose calculation engine.</w:t>
      </w:r>
    </w:p>
    <w:p w14:paraId="2D1957C8" w14:textId="00407512" w:rsidR="00666817" w:rsidRDefault="00432670">
      <w:pPr>
        <w:jc w:val="both"/>
      </w:pPr>
      <w:r>
        <w:t>It has been shown that MC dose calculation significantly increases accuracy in proton therapy.</w:t>
      </w:r>
      <w:r>
        <w:rPr>
          <w:color w:val="000000" w:themeColor="text1"/>
        </w:rPr>
        <w:t xml:space="preserve"> </w:t>
      </w:r>
      <w:ins w:id="58" w:author="Partners HealthCare System" w:date="2018-07-10T15:29:00Z">
        <w:r w:rsidR="000D1307">
          <w:rPr>
            <w:color w:val="000000" w:themeColor="text1"/>
          </w:rPr>
          <w:t>Specifically for</w:t>
        </w:r>
      </w:ins>
      <w:del w:id="59" w:author="Partners HealthCare System" w:date="2018-07-10T15:29:00Z">
        <w:r w:rsidDel="000D1307">
          <w:rPr>
            <w:color w:val="000000" w:themeColor="text1"/>
          </w:rPr>
          <w:delText>In the case of</w:delText>
        </w:r>
      </w:del>
      <w:r>
        <w:rPr>
          <w:color w:val="000000" w:themeColor="text1"/>
        </w:rPr>
        <w:t xml:space="preserve"> </w:t>
      </w:r>
      <w:r>
        <w:t xml:space="preserve">H&amp;N </w:t>
      </w:r>
      <w:del w:id="60" w:author="Partners HealthCare System" w:date="2018-07-10T15:29:00Z">
        <w:r w:rsidDel="000D1307">
          <w:delText>and other sites</w:delText>
        </w:r>
      </w:del>
      <w:del w:id="61" w:author="Partners HealthCare System" w:date="2018-07-10T15:26:00Z">
        <w:r w:rsidDel="008513E0">
          <w:delText xml:space="preserve"> </w:delText>
        </w:r>
      </w:del>
      <w:del w:id="62" w:author="Partners HealthCare System" w:date="2018-07-10T15:29:00Z">
        <w:r w:rsidDel="000D1307">
          <w:delText xml:space="preserve">, </w:delText>
        </w:r>
      </w:del>
      <w:r>
        <w:t xml:space="preserve">analytical dose calculations accuracy </w:t>
      </w:r>
      <w:del w:id="63" w:author="Partners HealthCare System" w:date="2018-07-10T15:29:00Z">
        <w:r w:rsidDel="000D1307">
          <w:delText>of proton beams might be</w:delText>
        </w:r>
      </w:del>
      <w:ins w:id="64" w:author="Partners HealthCare System" w:date="2018-07-10T15:29:00Z">
        <w:r w:rsidR="000D1307">
          <w:t>is</w:t>
        </w:r>
      </w:ins>
      <w:r>
        <w:t xml:space="preserve"> compromised </w:t>
      </w:r>
      <w:ins w:id="65" w:author="Partners HealthCare System" w:date="2018-07-10T15:29:00Z">
        <w:r w:rsidR="000D1307">
          <w:t>due to</w:t>
        </w:r>
      </w:ins>
      <w:del w:id="66" w:author="Partners HealthCare System" w:date="2018-07-10T15:30:00Z">
        <w:r w:rsidDel="000D1307">
          <w:delText>by</w:delText>
        </w:r>
      </w:del>
      <w:r>
        <w:t xml:space="preserve"> tissue heterogeneit</w:t>
      </w:r>
      <w:ins w:id="67" w:author="Partners HealthCare System" w:date="2018-07-10T15:30:00Z">
        <w:r w:rsidR="000D1307">
          <w:t>ies</w:t>
        </w:r>
      </w:ins>
      <w:del w:id="68" w:author="Partners HealthCare System" w:date="2018-07-10T15:30:00Z">
        <w:r w:rsidDel="000D1307">
          <w:delText>y</w:delText>
        </w:r>
      </w:del>
      <w:r>
        <w:t xml:space="preserve"> (Geng et al., 2017; Grassberger et al., 2014; Lomax, 2008b; Paganetti, 2012; Schuemann et al., 2015, 2014).</w:t>
      </w:r>
      <w:r>
        <w:rPr>
          <w:color w:val="000000" w:themeColor="text1"/>
        </w:rPr>
        <w:t xml:space="preserve"> </w:t>
      </w:r>
      <w:del w:id="69" w:author="Partners HealthCare System" w:date="2018-07-10T15:30:00Z">
        <w:r w:rsidDel="000D1307">
          <w:rPr>
            <w:color w:val="000000" w:themeColor="text1"/>
          </w:rPr>
          <w:delText>If margins are intended to be reduced in H&amp;N plans, MC-based adaptation is desirable. However, u</w:delText>
        </w:r>
      </w:del>
      <w:ins w:id="70" w:author="Partners HealthCare System" w:date="2018-07-10T15:30:00Z">
        <w:r w:rsidR="000D1307">
          <w:rPr>
            <w:color w:val="000000" w:themeColor="text1"/>
          </w:rPr>
          <w:t>U</w:t>
        </w:r>
      </w:ins>
      <w:r>
        <w:rPr>
          <w:color w:val="000000" w:themeColor="text1"/>
        </w:rPr>
        <w:t>sing MC calculations for online adaptation imposes time constrains on the design and applicability of the adaptation framework, as they are typically slower than analytical algorithms. Employing</w:t>
      </w:r>
      <w:r>
        <w:t xml:space="preserve"> graphics processing units (GPU) for MC simulations </w:t>
      </w:r>
      <w:del w:id="71" w:author="Partners HealthCare System" w:date="2018-07-10T15:32:00Z">
        <w:r w:rsidDel="000D1307">
          <w:delText xml:space="preserve">and novel adaptation strategies, </w:delText>
        </w:r>
      </w:del>
      <w:r>
        <w:t xml:space="preserve">could potentially allow online IMPT plan adaptation </w:t>
      </w:r>
      <w:del w:id="72" w:author="Partners HealthCare System" w:date="2018-07-10T15:32:00Z">
        <w:r w:rsidDel="000D1307">
          <w:delText>on clinically applicable</w:delText>
        </w:r>
      </w:del>
      <w:ins w:id="73" w:author="Partners HealthCare System" w:date="2018-07-10T15:32:00Z">
        <w:r w:rsidR="000D1307">
          <w:t>at acceptable efficiency</w:t>
        </w:r>
      </w:ins>
      <w:del w:id="74" w:author="Partners HealthCare System" w:date="2018-07-10T15:32:00Z">
        <w:r w:rsidDel="000D1307">
          <w:delText xml:space="preserve"> times</w:delText>
        </w:r>
      </w:del>
      <w:r>
        <w:t>.</w:t>
      </w:r>
    </w:p>
    <w:p w14:paraId="40494BDA" w14:textId="4C2298B1" w:rsidR="00666817" w:rsidRDefault="00432670">
      <w:pPr>
        <w:jc w:val="both"/>
      </w:pPr>
      <w:r>
        <w:t>The main goal of this work was to demonstrate the feasibility of online adaptation of IMPT plans on daily acquired cone beam CT (CBCT) scans of H&amp;N patients, with automatically propagated deformed contours and using a GPU MC code</w:t>
      </w:r>
      <w:del w:id="75" w:author="Partners HealthCare System" w:date="2018-07-10T15:45:00Z">
        <w:r w:rsidDel="00633889">
          <w:delText>,</w:delText>
        </w:r>
      </w:del>
      <w:r>
        <w:t xml:space="preserve"> </w:t>
      </w:r>
      <w:moveFromRangeStart w:id="76" w:author="Partners HealthCare System" w:date="2018-07-10T15:45:00Z" w:name="move392856883"/>
      <w:moveFrom w:id="77" w:author="Partners HealthCare System" w:date="2018-07-10T15:45:00Z">
        <w:r w:rsidDel="00633889">
          <w:t xml:space="preserve">gPMC </w:t>
        </w:r>
        <w:bookmarkStart w:id="78" w:name="__UnoMark__2449_3975426974"/>
        <w:bookmarkStart w:id="79" w:name="__UnoMark__2448_3975426974"/>
        <w:bookmarkStart w:id="80" w:name="ZOTERO_BREF_h4WxgUYLuv1k"/>
        <w:bookmarkStart w:id="81" w:name="ZOTERO_BREF_4wXr3ytjhfPx"/>
        <w:bookmarkStart w:id="82" w:name="__UnoMark__1962_786919176"/>
        <w:bookmarkStart w:id="83" w:name="__UnoMark__1963_786919176"/>
        <w:bookmarkStart w:id="84" w:name="__UnoMark__2204_786919176"/>
        <w:bookmarkStart w:id="85" w:name="__UnoMark__2205_786919176"/>
        <w:r w:rsidDel="00633889">
          <w:t>(Giantsoudi et al., 2015; Jia et al., 2012; Qin et al., 2016)</w:t>
        </w:r>
        <w:bookmarkEnd w:id="78"/>
        <w:bookmarkEnd w:id="79"/>
        <w:bookmarkEnd w:id="80"/>
        <w:bookmarkEnd w:id="81"/>
        <w:bookmarkEnd w:id="82"/>
        <w:bookmarkEnd w:id="83"/>
        <w:bookmarkEnd w:id="84"/>
        <w:bookmarkEnd w:id="85"/>
        <w:r w:rsidDel="00633889">
          <w:t xml:space="preserve">, </w:t>
        </w:r>
      </w:moveFrom>
      <w:moveFromRangeEnd w:id="76"/>
      <w:r>
        <w:t xml:space="preserve">as dose calculation engine. The adaptation would be applied while the patient is on the couch and could potentially allow margins reduction and reduction of the number of re-planning steps, increasing workflow efficiency. An immediate challenge of this goal was to design an algorithm that minimized the calculation burden to allow its online application. As a secondary goal, different adaptation approaches were studied. Some plan adaptation procedures may modify individual beamlet’s energy, drastically increasing the number of energy layers and possibly rendering the new plan </w:t>
      </w:r>
      <w:r>
        <w:lastRenderedPageBreak/>
        <w:t>undeliverable. Other approaches could be successful, yet simpler than using the delivery system to modify the energy and position of individual beamlets independently. Therefore, the utilization of range shifters and couch shifts was compared against the independent adaptation of individual beamlet’s energies and positions.</w:t>
      </w:r>
    </w:p>
    <w:p w14:paraId="56EFCCE0" w14:textId="77777777" w:rsidR="00666817" w:rsidRDefault="00666817">
      <w:pPr>
        <w:jc w:val="both"/>
      </w:pPr>
    </w:p>
    <w:p w14:paraId="48938FAE" w14:textId="77777777" w:rsidR="00666817" w:rsidRDefault="00432670">
      <w:pPr>
        <w:jc w:val="both"/>
      </w:pPr>
      <w:r>
        <w:rPr>
          <w:b/>
          <w:sz w:val="28"/>
        </w:rPr>
        <w:t>2 Methods</w:t>
      </w:r>
    </w:p>
    <w:p w14:paraId="5FFBEC09" w14:textId="77777777" w:rsidR="00666817" w:rsidRDefault="00666817">
      <w:pPr>
        <w:jc w:val="both"/>
        <w:rPr>
          <w:b/>
          <w:sz w:val="28"/>
        </w:rPr>
      </w:pPr>
    </w:p>
    <w:p w14:paraId="5E9B0FB3" w14:textId="6B4A54F6" w:rsidR="00666817" w:rsidRDefault="00432670">
      <w:pPr>
        <w:jc w:val="both"/>
      </w:pPr>
      <w:r>
        <w:t xml:space="preserve">In this section, first, an adaptive delivery workflow is introduced to explain the adaptation algorithm. Next, based on patient data, different approaches applying the algorithm’s operation modes are explained along with the quantities selected to </w:t>
      </w:r>
      <w:del w:id="86" w:author="Partners HealthCare System" w:date="2018-07-10T15:34:00Z">
        <w:r w:rsidDel="003345F7">
          <w:delText xml:space="preserve">judge </w:delText>
        </w:r>
      </w:del>
      <w:ins w:id="87" w:author="Partners HealthCare System" w:date="2018-07-10T15:34:00Z">
        <w:r w:rsidR="003345F7">
          <w:t xml:space="preserve">assess </w:t>
        </w:r>
      </w:ins>
      <w:r>
        <w:t>the</w:t>
      </w:r>
      <w:ins w:id="88" w:author="Partners HealthCare System" w:date="2018-07-10T15:34:00Z">
        <w:r w:rsidR="003345F7">
          <w:t>ir</w:t>
        </w:r>
      </w:ins>
      <w:r>
        <w:t xml:space="preserve"> performance.</w:t>
      </w:r>
    </w:p>
    <w:p w14:paraId="7DB63E95" w14:textId="77777777" w:rsidR="00666817" w:rsidRDefault="00666817">
      <w:pPr>
        <w:jc w:val="both"/>
        <w:rPr>
          <w:i/>
          <w:sz w:val="28"/>
        </w:rPr>
      </w:pPr>
    </w:p>
    <w:p w14:paraId="538BE44C" w14:textId="77777777" w:rsidR="00666817" w:rsidRDefault="00432670">
      <w:r>
        <w:rPr>
          <w:i/>
        </w:rPr>
        <w:t>2.1 Patient cohort and treatment planning</w:t>
      </w:r>
    </w:p>
    <w:p w14:paraId="38C20F5A" w14:textId="7A7C8652" w:rsidR="00666817" w:rsidRDefault="00432670">
      <w:pPr>
        <w:jc w:val="both"/>
      </w:pPr>
      <w:r>
        <w:t xml:space="preserve">A representative set of 10 H&amp;N patients with 5-7 CBCT each was studied, for a total of 60 </w:t>
      </w:r>
      <w:del w:id="89" w:author="Partners HealthCare System" w:date="2018-07-10T15:35:00Z">
        <w:r w:rsidDel="003345F7">
          <w:delText>cases</w:delText>
        </w:r>
      </w:del>
      <w:ins w:id="90" w:author="Partners HealthCare System" w:date="2018-07-10T15:35:00Z">
        <w:r w:rsidR="003345F7">
          <w:t>scenarios</w:t>
        </w:r>
      </w:ins>
      <w:r>
        <w:t>. The CBCTs were taken weekly as opposed to daily</w:t>
      </w:r>
      <w:ins w:id="91" w:author="Partners HealthCare System" w:date="2018-07-10T15:36:00Z">
        <w:r w:rsidR="003345F7">
          <w:t xml:space="preserve"> but serve as proof of principle for our</w:t>
        </w:r>
      </w:ins>
      <w:del w:id="92" w:author="Partners HealthCare System" w:date="2018-07-10T15:37:00Z">
        <w:r w:rsidDel="003345F7">
          <w:delText>, however, the same</w:delText>
        </w:r>
      </w:del>
      <w:r>
        <w:t xml:space="preserve"> </w:t>
      </w:r>
      <w:ins w:id="93" w:author="Partners HealthCare System" w:date="2018-07-10T15:37:00Z">
        <w:r w:rsidR="003345F7">
          <w:t xml:space="preserve">daily </w:t>
        </w:r>
      </w:ins>
      <w:r>
        <w:t xml:space="preserve">adaptation </w:t>
      </w:r>
      <w:del w:id="94" w:author="Partners HealthCare System" w:date="2018-07-10T15:37:00Z">
        <w:r w:rsidDel="003345F7">
          <w:delText>results would apply to daily scans</w:delText>
        </w:r>
      </w:del>
      <w:ins w:id="95" w:author="Partners HealthCare System" w:date="2018-07-10T15:37:00Z">
        <w:r w:rsidR="003345F7">
          <w:t>workflow</w:t>
        </w:r>
      </w:ins>
      <w:r>
        <w:t>. The set is summarized in table 1. All patients were treated with photons (IMRT)</w:t>
      </w:r>
      <w:ins w:id="96" w:author="Partners HealthCare System" w:date="2018-07-10T15:38:00Z">
        <w:r w:rsidR="003345F7">
          <w:t xml:space="preserve"> and</w:t>
        </w:r>
      </w:ins>
      <w:del w:id="97" w:author="Partners HealthCare System" w:date="2018-07-10T15:38:00Z">
        <w:r w:rsidDel="003345F7">
          <w:delText>, so</w:delText>
        </w:r>
      </w:del>
      <w:r>
        <w:t xml:space="preserve"> new plans were created for IMPT. The plans were designed as 60 Gy(RBE) to the clinical target volume (CTV) delivered with no PTV or range margin considered in as many fractions as the number of available CBCTs per patient. </w:t>
      </w:r>
      <w:commentRangeStart w:id="98"/>
      <w:r>
        <w:t>A single homogeneous dose level was prescribed for the CTV, creating a more challenging scenario for the plan adaptation, as allowing higher dose in the innermost part of the CTV potentially reduces the cold spots in the periphery of the structur</w:t>
      </w:r>
      <w:commentRangeEnd w:id="98"/>
      <w:r w:rsidR="003345F7">
        <w:rPr>
          <w:rStyle w:val="CommentReference"/>
        </w:rPr>
        <w:commentReference w:id="98"/>
      </w:r>
      <w:r>
        <w:t>e.</w:t>
      </w:r>
    </w:p>
    <w:p w14:paraId="07D3BE13" w14:textId="0D620995" w:rsidR="00666817" w:rsidRDefault="00432670">
      <w:pPr>
        <w:ind w:firstLine="360"/>
        <w:jc w:val="both"/>
      </w:pPr>
      <w:r>
        <w:t>The tumor locations included larynx, oropharynx, mouth, tonsil, tongue and hypopharynx. Tumor volumes ranged from 9.0 to 116.5 cm</w:t>
      </w:r>
      <w:r>
        <w:rPr>
          <w:vertAlign w:val="superscript"/>
        </w:rPr>
        <w:t>3</w:t>
      </w:r>
      <w:r>
        <w:t xml:space="preserve">, with an average of 53.2 </w:t>
      </w:r>
      <m:oMath>
        <m:r>
          <w:rPr>
            <w:rFonts w:ascii="Cambria Math" w:hAnsi="Cambria Math"/>
          </w:rPr>
          <m:t>±</m:t>
        </m:r>
      </m:oMath>
      <w:r>
        <w:rPr>
          <w:rFonts w:eastAsiaTheme="minorEastAsia"/>
        </w:rPr>
        <w:t xml:space="preserve"> 38.4 </w:t>
      </w:r>
      <w:r>
        <w:t>cm</w:t>
      </w:r>
      <w:r>
        <w:rPr>
          <w:vertAlign w:val="superscript"/>
        </w:rPr>
        <w:t>3</w:t>
      </w:r>
      <w:r>
        <w:t>. Deformable image registration between the CT and the CBCTs was perform</w:t>
      </w:r>
      <w:ins w:id="99" w:author="Partners HealthCare System" w:date="2018-07-10T15:41:00Z">
        <w:r w:rsidR="00253968">
          <w:t>ed</w:t>
        </w:r>
      </w:ins>
      <w:r>
        <w:t xml:space="preserve"> to obtain vector fields (VF) representing the patient evolution (</w:t>
      </w:r>
      <w:del w:id="100" w:author="Partners HealthCare System" w:date="2018-07-10T15:41:00Z">
        <w:r w:rsidDel="00253968">
          <w:delText xml:space="preserve">further </w:delText>
        </w:r>
      </w:del>
      <w:ins w:id="101" w:author="Partners HealthCare System" w:date="2018-07-10T15:41:00Z">
        <w:r w:rsidR="00253968">
          <w:t xml:space="preserve">see </w:t>
        </w:r>
      </w:ins>
      <w:r>
        <w:t xml:space="preserve">details in section 2.3). </w:t>
      </w:r>
      <w:commentRangeStart w:id="102"/>
      <w:r>
        <w:t xml:space="preserve">The contours were propagated from the original CT to the CBCTs by applying the VFs. </w:t>
      </w:r>
      <w:del w:id="103" w:author="Partners HealthCare System" w:date="2018-07-10T15:41:00Z">
        <w:r w:rsidDel="00253968">
          <w:delText>For the purpose of this study, t</w:delText>
        </w:r>
      </w:del>
      <w:ins w:id="104" w:author="Partners HealthCare System" w:date="2018-07-10T15:41:00Z">
        <w:r w:rsidR="00253968">
          <w:t>T</w:t>
        </w:r>
      </w:ins>
      <w:r>
        <w:t xml:space="preserve">he VF and the warped contours were accepted as long as the VF was observed to map the structures with high tissue contrast (i.e. mandible, spinal cord, etc.) well from the planning CT to the CBCTs. In H&amp;N cases, the target volume and some OARs are often very hard to delineate and, therefore, </w:t>
      </w:r>
      <w:commentRangeStart w:id="105"/>
      <w:r>
        <w:t xml:space="preserve">they were only required to present a smooth deformation </w:t>
      </w:r>
      <w:commentRangeEnd w:id="105"/>
      <w:r w:rsidR="00633889">
        <w:rPr>
          <w:rStyle w:val="CommentReference"/>
        </w:rPr>
        <w:commentReference w:id="105"/>
      </w:r>
      <w:r>
        <w:t xml:space="preserve">(in terms of the VF nominal values and Jacobian) to be accepted as plausible. The target volume was observed to evolve throughout the CBCT sets. The dice similarity coefficient, measuring the overlap between the original target contour and the contour propagated to each CBCT, was on average 0.83 </w:t>
      </w:r>
      <m:oMath>
        <m:r>
          <w:rPr>
            <w:rFonts w:ascii="Cambria Math" w:hAnsi="Cambria Math"/>
          </w:rPr>
          <m:t>±</m:t>
        </m:r>
      </m:oMath>
      <w:r>
        <w:t xml:space="preserve"> 0.09. The small dice coefficient value in patient 1 was due to the fact that this oropharynx case had a thin target and a small displacement</w:t>
      </w:r>
      <w:del w:id="106" w:author="Partners HealthCare System" w:date="2018-07-10T15:43:00Z">
        <w:r w:rsidDel="00633889">
          <w:delText xml:space="preserve"> caused a drop in this coefficient</w:delText>
        </w:r>
      </w:del>
      <w:r>
        <w:t>.</w:t>
      </w:r>
      <w:commentRangeEnd w:id="102"/>
      <w:r w:rsidR="0024686C">
        <w:rPr>
          <w:rStyle w:val="CommentReference"/>
        </w:rPr>
        <w:commentReference w:id="102"/>
      </w:r>
    </w:p>
    <w:p w14:paraId="612F923A" w14:textId="77777777" w:rsidR="00666817" w:rsidRDefault="00666817">
      <w:pPr>
        <w:jc w:val="both"/>
      </w:pPr>
    </w:p>
    <w:tbl>
      <w:tblPr>
        <w:tblStyle w:val="TableGrid"/>
        <w:tblW w:w="9540" w:type="dxa"/>
        <w:tblInd w:w="-108" w:type="dxa"/>
        <w:tblCellMar>
          <w:left w:w="98" w:type="dxa"/>
        </w:tblCellMar>
        <w:tblLook w:val="04A0" w:firstRow="1" w:lastRow="0" w:firstColumn="1" w:lastColumn="0" w:noHBand="0" w:noVBand="1"/>
      </w:tblPr>
      <w:tblGrid>
        <w:gridCol w:w="1203"/>
        <w:gridCol w:w="1514"/>
        <w:gridCol w:w="954"/>
        <w:gridCol w:w="809"/>
        <w:gridCol w:w="1348"/>
        <w:gridCol w:w="1867"/>
        <w:gridCol w:w="1845"/>
      </w:tblGrid>
      <w:tr w:rsidR="00666817" w14:paraId="5F6150FD" w14:textId="77777777">
        <w:tc>
          <w:tcPr>
            <w:tcW w:w="1202" w:type="dxa"/>
            <w:shd w:val="clear" w:color="auto" w:fill="auto"/>
          </w:tcPr>
          <w:p w14:paraId="7909A52A" w14:textId="77777777" w:rsidR="00666817" w:rsidRDefault="00432670">
            <w:pPr>
              <w:ind w:right="-106"/>
              <w:jc w:val="center"/>
            </w:pPr>
            <w:r>
              <w:rPr>
                <w:sz w:val="21"/>
                <w:szCs w:val="21"/>
              </w:rPr>
              <w:t>Pat. No.</w:t>
            </w:r>
          </w:p>
        </w:tc>
        <w:tc>
          <w:tcPr>
            <w:tcW w:w="1514" w:type="dxa"/>
            <w:shd w:val="clear" w:color="auto" w:fill="auto"/>
          </w:tcPr>
          <w:p w14:paraId="02124442" w14:textId="77777777" w:rsidR="00666817" w:rsidRDefault="00432670">
            <w:pPr>
              <w:jc w:val="center"/>
            </w:pPr>
            <w:r>
              <w:rPr>
                <w:sz w:val="21"/>
                <w:szCs w:val="21"/>
              </w:rPr>
              <w:t>Tumor location</w:t>
            </w:r>
          </w:p>
        </w:tc>
        <w:tc>
          <w:tcPr>
            <w:tcW w:w="954" w:type="dxa"/>
            <w:shd w:val="clear" w:color="auto" w:fill="auto"/>
          </w:tcPr>
          <w:p w14:paraId="11D13F2B" w14:textId="77777777" w:rsidR="00666817" w:rsidRDefault="00432670">
            <w:pPr>
              <w:jc w:val="center"/>
            </w:pPr>
            <w:r>
              <w:rPr>
                <w:sz w:val="21"/>
                <w:szCs w:val="21"/>
              </w:rPr>
              <w:t>N fields</w:t>
            </w:r>
          </w:p>
        </w:tc>
        <w:tc>
          <w:tcPr>
            <w:tcW w:w="809" w:type="dxa"/>
            <w:shd w:val="clear" w:color="auto" w:fill="auto"/>
          </w:tcPr>
          <w:p w14:paraId="23710807" w14:textId="77777777" w:rsidR="00666817" w:rsidRDefault="00432670">
            <w:pPr>
              <w:jc w:val="center"/>
            </w:pPr>
            <w:r>
              <w:rPr>
                <w:sz w:val="21"/>
                <w:szCs w:val="21"/>
              </w:rPr>
              <w:t>N CBCTs</w:t>
            </w:r>
          </w:p>
        </w:tc>
        <w:tc>
          <w:tcPr>
            <w:tcW w:w="1348" w:type="dxa"/>
            <w:shd w:val="clear" w:color="auto" w:fill="auto"/>
          </w:tcPr>
          <w:p w14:paraId="424DAFE3" w14:textId="77777777" w:rsidR="00666817" w:rsidRDefault="00432670">
            <w:pPr>
              <w:jc w:val="center"/>
            </w:pPr>
            <w:r>
              <w:rPr>
                <w:sz w:val="21"/>
                <w:szCs w:val="21"/>
              </w:rPr>
              <w:t>Plan CTV volume (cm</w:t>
            </w:r>
            <w:r>
              <w:rPr>
                <w:sz w:val="21"/>
                <w:szCs w:val="21"/>
                <w:vertAlign w:val="superscript"/>
              </w:rPr>
              <w:t>3</w:t>
            </w:r>
            <w:r>
              <w:rPr>
                <w:sz w:val="21"/>
                <w:szCs w:val="21"/>
              </w:rPr>
              <w:t>)</w:t>
            </w:r>
          </w:p>
        </w:tc>
        <w:tc>
          <w:tcPr>
            <w:tcW w:w="1867" w:type="dxa"/>
            <w:shd w:val="clear" w:color="auto" w:fill="auto"/>
          </w:tcPr>
          <w:p w14:paraId="39616BE9" w14:textId="77777777" w:rsidR="00666817" w:rsidRDefault="00432670">
            <w:pPr>
              <w:jc w:val="center"/>
            </w:pPr>
            <w:r>
              <w:rPr>
                <w:sz w:val="21"/>
                <w:szCs w:val="21"/>
              </w:rPr>
              <w:t>Average CTV vol. ratio change (min, max)</w:t>
            </w:r>
          </w:p>
        </w:tc>
        <w:tc>
          <w:tcPr>
            <w:tcW w:w="1845" w:type="dxa"/>
            <w:shd w:val="clear" w:color="auto" w:fill="auto"/>
          </w:tcPr>
          <w:p w14:paraId="69759851" w14:textId="77777777" w:rsidR="00666817" w:rsidRDefault="00432670">
            <w:pPr>
              <w:jc w:val="center"/>
            </w:pPr>
            <w:r>
              <w:rPr>
                <w:sz w:val="21"/>
                <w:szCs w:val="21"/>
              </w:rPr>
              <w:t>Average CTV dice (min, max)</w:t>
            </w:r>
          </w:p>
        </w:tc>
      </w:tr>
      <w:tr w:rsidR="00666817" w14:paraId="5957BC39" w14:textId="77777777">
        <w:tc>
          <w:tcPr>
            <w:tcW w:w="1202" w:type="dxa"/>
            <w:shd w:val="clear" w:color="auto" w:fill="auto"/>
          </w:tcPr>
          <w:p w14:paraId="336CD387" w14:textId="77777777" w:rsidR="00666817" w:rsidRDefault="00432670">
            <w:pPr>
              <w:jc w:val="center"/>
            </w:pPr>
            <w:r>
              <w:rPr>
                <w:sz w:val="21"/>
                <w:szCs w:val="21"/>
              </w:rPr>
              <w:t>1</w:t>
            </w:r>
          </w:p>
        </w:tc>
        <w:tc>
          <w:tcPr>
            <w:tcW w:w="1514" w:type="dxa"/>
            <w:shd w:val="clear" w:color="auto" w:fill="auto"/>
          </w:tcPr>
          <w:p w14:paraId="70FB9ECF" w14:textId="77777777" w:rsidR="00666817" w:rsidRDefault="00432670">
            <w:pPr>
              <w:jc w:val="center"/>
            </w:pPr>
            <w:r>
              <w:rPr>
                <w:sz w:val="21"/>
                <w:szCs w:val="21"/>
              </w:rPr>
              <w:t>Oropharynx</w:t>
            </w:r>
          </w:p>
        </w:tc>
        <w:tc>
          <w:tcPr>
            <w:tcW w:w="954" w:type="dxa"/>
            <w:shd w:val="clear" w:color="auto" w:fill="auto"/>
          </w:tcPr>
          <w:p w14:paraId="000850F5" w14:textId="77777777" w:rsidR="00666817" w:rsidRDefault="00432670">
            <w:pPr>
              <w:jc w:val="center"/>
            </w:pPr>
            <w:r>
              <w:rPr>
                <w:sz w:val="21"/>
                <w:szCs w:val="21"/>
              </w:rPr>
              <w:t>4</w:t>
            </w:r>
          </w:p>
        </w:tc>
        <w:tc>
          <w:tcPr>
            <w:tcW w:w="809" w:type="dxa"/>
            <w:shd w:val="clear" w:color="auto" w:fill="auto"/>
          </w:tcPr>
          <w:p w14:paraId="5A166DE4" w14:textId="77777777" w:rsidR="00666817" w:rsidRDefault="00432670">
            <w:pPr>
              <w:jc w:val="center"/>
            </w:pPr>
            <w:r>
              <w:rPr>
                <w:sz w:val="21"/>
                <w:szCs w:val="21"/>
              </w:rPr>
              <w:t>6</w:t>
            </w:r>
          </w:p>
        </w:tc>
        <w:tc>
          <w:tcPr>
            <w:tcW w:w="1348" w:type="dxa"/>
            <w:shd w:val="clear" w:color="auto" w:fill="auto"/>
          </w:tcPr>
          <w:p w14:paraId="2982A816" w14:textId="77777777" w:rsidR="00666817" w:rsidRDefault="00432670">
            <w:pPr>
              <w:jc w:val="center"/>
            </w:pPr>
            <w:r>
              <w:rPr>
                <w:sz w:val="21"/>
                <w:szCs w:val="21"/>
              </w:rPr>
              <w:t>22.3</w:t>
            </w:r>
          </w:p>
        </w:tc>
        <w:tc>
          <w:tcPr>
            <w:tcW w:w="1867" w:type="dxa"/>
            <w:shd w:val="clear" w:color="auto" w:fill="auto"/>
          </w:tcPr>
          <w:p w14:paraId="14771675" w14:textId="77777777" w:rsidR="00666817" w:rsidRDefault="00432670">
            <w:pPr>
              <w:jc w:val="center"/>
            </w:pPr>
            <w:r>
              <w:rPr>
                <w:sz w:val="21"/>
                <w:szCs w:val="21"/>
              </w:rPr>
              <w:t>1.00 (0.97, 1.05)</w:t>
            </w:r>
          </w:p>
        </w:tc>
        <w:tc>
          <w:tcPr>
            <w:tcW w:w="1845" w:type="dxa"/>
            <w:shd w:val="clear" w:color="auto" w:fill="auto"/>
          </w:tcPr>
          <w:p w14:paraId="37A53E67" w14:textId="77777777" w:rsidR="00666817" w:rsidRDefault="00432670">
            <w:pPr>
              <w:jc w:val="center"/>
            </w:pPr>
            <w:r>
              <w:rPr>
                <w:sz w:val="21"/>
                <w:szCs w:val="21"/>
              </w:rPr>
              <w:t>0.58 (0.50, 0.67)</w:t>
            </w:r>
          </w:p>
        </w:tc>
      </w:tr>
      <w:tr w:rsidR="00666817" w14:paraId="14E9CC49" w14:textId="77777777">
        <w:tc>
          <w:tcPr>
            <w:tcW w:w="1202" w:type="dxa"/>
            <w:shd w:val="clear" w:color="auto" w:fill="auto"/>
          </w:tcPr>
          <w:p w14:paraId="15DCC980" w14:textId="77777777" w:rsidR="00666817" w:rsidRDefault="00432670">
            <w:pPr>
              <w:jc w:val="center"/>
            </w:pPr>
            <w:r>
              <w:rPr>
                <w:sz w:val="21"/>
                <w:szCs w:val="21"/>
              </w:rPr>
              <w:t>2</w:t>
            </w:r>
          </w:p>
        </w:tc>
        <w:tc>
          <w:tcPr>
            <w:tcW w:w="1514" w:type="dxa"/>
            <w:shd w:val="clear" w:color="auto" w:fill="auto"/>
          </w:tcPr>
          <w:p w14:paraId="522AF177" w14:textId="77777777" w:rsidR="00666817" w:rsidRDefault="00432670">
            <w:pPr>
              <w:jc w:val="center"/>
            </w:pPr>
            <w:r>
              <w:rPr>
                <w:sz w:val="21"/>
                <w:szCs w:val="21"/>
              </w:rPr>
              <w:t>Tonsil</w:t>
            </w:r>
          </w:p>
        </w:tc>
        <w:tc>
          <w:tcPr>
            <w:tcW w:w="954" w:type="dxa"/>
            <w:shd w:val="clear" w:color="auto" w:fill="auto"/>
          </w:tcPr>
          <w:p w14:paraId="547E4463" w14:textId="77777777" w:rsidR="00666817" w:rsidRDefault="00432670">
            <w:pPr>
              <w:jc w:val="center"/>
            </w:pPr>
            <w:r>
              <w:rPr>
                <w:sz w:val="21"/>
                <w:szCs w:val="21"/>
              </w:rPr>
              <w:t>2</w:t>
            </w:r>
          </w:p>
        </w:tc>
        <w:tc>
          <w:tcPr>
            <w:tcW w:w="809" w:type="dxa"/>
            <w:shd w:val="clear" w:color="auto" w:fill="auto"/>
          </w:tcPr>
          <w:p w14:paraId="0B1261DC" w14:textId="77777777" w:rsidR="00666817" w:rsidRDefault="00432670">
            <w:pPr>
              <w:jc w:val="center"/>
            </w:pPr>
            <w:r>
              <w:rPr>
                <w:sz w:val="21"/>
                <w:szCs w:val="21"/>
              </w:rPr>
              <w:t>6</w:t>
            </w:r>
          </w:p>
        </w:tc>
        <w:tc>
          <w:tcPr>
            <w:tcW w:w="1348" w:type="dxa"/>
            <w:shd w:val="clear" w:color="auto" w:fill="auto"/>
          </w:tcPr>
          <w:p w14:paraId="5B40EADE" w14:textId="77777777" w:rsidR="00666817" w:rsidRDefault="00432670">
            <w:pPr>
              <w:jc w:val="center"/>
            </w:pPr>
            <w:r>
              <w:rPr>
                <w:sz w:val="21"/>
                <w:szCs w:val="21"/>
              </w:rPr>
              <w:t>9.0</w:t>
            </w:r>
          </w:p>
        </w:tc>
        <w:tc>
          <w:tcPr>
            <w:tcW w:w="1867" w:type="dxa"/>
            <w:shd w:val="clear" w:color="auto" w:fill="auto"/>
          </w:tcPr>
          <w:p w14:paraId="647F3E75" w14:textId="77777777" w:rsidR="00666817" w:rsidRDefault="00432670">
            <w:pPr>
              <w:jc w:val="center"/>
            </w:pPr>
            <w:r>
              <w:rPr>
                <w:sz w:val="21"/>
                <w:szCs w:val="21"/>
              </w:rPr>
              <w:t>1.02 (0.94, 1.12)</w:t>
            </w:r>
          </w:p>
        </w:tc>
        <w:tc>
          <w:tcPr>
            <w:tcW w:w="1845" w:type="dxa"/>
            <w:shd w:val="clear" w:color="auto" w:fill="auto"/>
          </w:tcPr>
          <w:p w14:paraId="008BF95B" w14:textId="77777777" w:rsidR="00666817" w:rsidRDefault="00432670">
            <w:pPr>
              <w:jc w:val="center"/>
            </w:pPr>
            <w:r>
              <w:rPr>
                <w:sz w:val="21"/>
                <w:szCs w:val="21"/>
              </w:rPr>
              <w:t>0.87 (0.83, 0.90)</w:t>
            </w:r>
          </w:p>
        </w:tc>
      </w:tr>
      <w:tr w:rsidR="00666817" w14:paraId="1735B0BA" w14:textId="77777777">
        <w:tc>
          <w:tcPr>
            <w:tcW w:w="1202" w:type="dxa"/>
            <w:shd w:val="clear" w:color="auto" w:fill="auto"/>
          </w:tcPr>
          <w:p w14:paraId="684ED726" w14:textId="77777777" w:rsidR="00666817" w:rsidRDefault="00432670">
            <w:pPr>
              <w:jc w:val="center"/>
            </w:pPr>
            <w:r>
              <w:rPr>
                <w:sz w:val="21"/>
                <w:szCs w:val="21"/>
              </w:rPr>
              <w:t>3</w:t>
            </w:r>
          </w:p>
        </w:tc>
        <w:tc>
          <w:tcPr>
            <w:tcW w:w="1514" w:type="dxa"/>
            <w:shd w:val="clear" w:color="auto" w:fill="auto"/>
          </w:tcPr>
          <w:p w14:paraId="33A0AED9" w14:textId="77777777" w:rsidR="00666817" w:rsidRDefault="00432670">
            <w:pPr>
              <w:jc w:val="center"/>
            </w:pPr>
            <w:r>
              <w:rPr>
                <w:sz w:val="21"/>
                <w:szCs w:val="21"/>
              </w:rPr>
              <w:t>Oropharynx</w:t>
            </w:r>
          </w:p>
        </w:tc>
        <w:tc>
          <w:tcPr>
            <w:tcW w:w="954" w:type="dxa"/>
            <w:shd w:val="clear" w:color="auto" w:fill="auto"/>
          </w:tcPr>
          <w:p w14:paraId="36609B7E" w14:textId="77777777" w:rsidR="00666817" w:rsidRDefault="00432670">
            <w:pPr>
              <w:jc w:val="center"/>
            </w:pPr>
            <w:r>
              <w:rPr>
                <w:sz w:val="21"/>
                <w:szCs w:val="21"/>
              </w:rPr>
              <w:t>3</w:t>
            </w:r>
          </w:p>
        </w:tc>
        <w:tc>
          <w:tcPr>
            <w:tcW w:w="809" w:type="dxa"/>
            <w:shd w:val="clear" w:color="auto" w:fill="auto"/>
          </w:tcPr>
          <w:p w14:paraId="3339F063" w14:textId="77777777" w:rsidR="00666817" w:rsidRDefault="00432670">
            <w:pPr>
              <w:jc w:val="center"/>
            </w:pPr>
            <w:r>
              <w:rPr>
                <w:sz w:val="21"/>
                <w:szCs w:val="21"/>
              </w:rPr>
              <w:t>7</w:t>
            </w:r>
          </w:p>
        </w:tc>
        <w:tc>
          <w:tcPr>
            <w:tcW w:w="1348" w:type="dxa"/>
            <w:shd w:val="clear" w:color="auto" w:fill="auto"/>
          </w:tcPr>
          <w:p w14:paraId="50C7E7F8" w14:textId="77777777" w:rsidR="00666817" w:rsidRDefault="00432670">
            <w:pPr>
              <w:jc w:val="center"/>
            </w:pPr>
            <w:r>
              <w:rPr>
                <w:sz w:val="21"/>
                <w:szCs w:val="21"/>
              </w:rPr>
              <w:t>30.7</w:t>
            </w:r>
          </w:p>
        </w:tc>
        <w:tc>
          <w:tcPr>
            <w:tcW w:w="1867" w:type="dxa"/>
            <w:shd w:val="clear" w:color="auto" w:fill="auto"/>
          </w:tcPr>
          <w:p w14:paraId="201B056A" w14:textId="77777777" w:rsidR="00666817" w:rsidRDefault="00432670">
            <w:pPr>
              <w:jc w:val="center"/>
            </w:pPr>
            <w:r>
              <w:rPr>
                <w:sz w:val="21"/>
                <w:szCs w:val="21"/>
              </w:rPr>
              <w:t>0.93 (0.90, 1.00)</w:t>
            </w:r>
          </w:p>
        </w:tc>
        <w:tc>
          <w:tcPr>
            <w:tcW w:w="1845" w:type="dxa"/>
            <w:shd w:val="clear" w:color="auto" w:fill="auto"/>
          </w:tcPr>
          <w:p w14:paraId="47AB71B3" w14:textId="77777777" w:rsidR="00666817" w:rsidRDefault="00432670">
            <w:pPr>
              <w:jc w:val="center"/>
            </w:pPr>
            <w:r>
              <w:rPr>
                <w:sz w:val="21"/>
                <w:szCs w:val="21"/>
              </w:rPr>
              <w:t>0.82 (0.77, 0.88)</w:t>
            </w:r>
          </w:p>
        </w:tc>
      </w:tr>
      <w:tr w:rsidR="00666817" w14:paraId="35E4D850" w14:textId="77777777">
        <w:tc>
          <w:tcPr>
            <w:tcW w:w="1202" w:type="dxa"/>
            <w:shd w:val="clear" w:color="auto" w:fill="auto"/>
          </w:tcPr>
          <w:p w14:paraId="01C99B1A" w14:textId="77777777" w:rsidR="00666817" w:rsidRDefault="00432670">
            <w:pPr>
              <w:jc w:val="center"/>
            </w:pPr>
            <w:r>
              <w:rPr>
                <w:sz w:val="21"/>
                <w:szCs w:val="21"/>
              </w:rPr>
              <w:t>4</w:t>
            </w:r>
          </w:p>
        </w:tc>
        <w:tc>
          <w:tcPr>
            <w:tcW w:w="1514" w:type="dxa"/>
            <w:shd w:val="clear" w:color="auto" w:fill="auto"/>
          </w:tcPr>
          <w:p w14:paraId="2E4FEB85" w14:textId="77777777" w:rsidR="00666817" w:rsidRDefault="00666817">
            <w:pPr>
              <w:jc w:val="center"/>
              <w:rPr>
                <w:sz w:val="21"/>
                <w:szCs w:val="21"/>
              </w:rPr>
            </w:pPr>
          </w:p>
        </w:tc>
        <w:tc>
          <w:tcPr>
            <w:tcW w:w="954" w:type="dxa"/>
            <w:shd w:val="clear" w:color="auto" w:fill="auto"/>
          </w:tcPr>
          <w:p w14:paraId="4B0B1433" w14:textId="77777777" w:rsidR="00666817" w:rsidRDefault="00432670">
            <w:pPr>
              <w:jc w:val="center"/>
            </w:pPr>
            <w:r>
              <w:rPr>
                <w:sz w:val="21"/>
                <w:szCs w:val="21"/>
              </w:rPr>
              <w:t>4</w:t>
            </w:r>
          </w:p>
        </w:tc>
        <w:tc>
          <w:tcPr>
            <w:tcW w:w="809" w:type="dxa"/>
            <w:shd w:val="clear" w:color="auto" w:fill="auto"/>
          </w:tcPr>
          <w:p w14:paraId="0312D2EE" w14:textId="77777777" w:rsidR="00666817" w:rsidRDefault="00432670">
            <w:pPr>
              <w:jc w:val="center"/>
            </w:pPr>
            <w:r>
              <w:rPr>
                <w:sz w:val="21"/>
                <w:szCs w:val="21"/>
              </w:rPr>
              <w:t>6</w:t>
            </w:r>
          </w:p>
        </w:tc>
        <w:tc>
          <w:tcPr>
            <w:tcW w:w="1348" w:type="dxa"/>
            <w:shd w:val="clear" w:color="auto" w:fill="auto"/>
          </w:tcPr>
          <w:p w14:paraId="0432A53E" w14:textId="77777777" w:rsidR="00666817" w:rsidRDefault="00432670">
            <w:pPr>
              <w:jc w:val="center"/>
            </w:pPr>
            <w:r>
              <w:rPr>
                <w:sz w:val="21"/>
                <w:szCs w:val="21"/>
              </w:rPr>
              <w:t>81.3</w:t>
            </w:r>
          </w:p>
        </w:tc>
        <w:tc>
          <w:tcPr>
            <w:tcW w:w="1867" w:type="dxa"/>
            <w:shd w:val="clear" w:color="auto" w:fill="auto"/>
          </w:tcPr>
          <w:p w14:paraId="25F9F885" w14:textId="77777777" w:rsidR="00666817" w:rsidRDefault="00432670">
            <w:pPr>
              <w:jc w:val="center"/>
            </w:pPr>
            <w:r>
              <w:rPr>
                <w:sz w:val="21"/>
                <w:szCs w:val="21"/>
              </w:rPr>
              <w:t>1.03 (0.98, 1.06)</w:t>
            </w:r>
          </w:p>
        </w:tc>
        <w:tc>
          <w:tcPr>
            <w:tcW w:w="1845" w:type="dxa"/>
            <w:shd w:val="clear" w:color="auto" w:fill="auto"/>
          </w:tcPr>
          <w:p w14:paraId="01BFCB3F" w14:textId="77777777" w:rsidR="00666817" w:rsidRDefault="00432670">
            <w:pPr>
              <w:jc w:val="center"/>
            </w:pPr>
            <w:r>
              <w:rPr>
                <w:sz w:val="21"/>
                <w:szCs w:val="21"/>
              </w:rPr>
              <w:t>0.79 (0.75, 0.84)</w:t>
            </w:r>
          </w:p>
        </w:tc>
      </w:tr>
      <w:tr w:rsidR="00666817" w14:paraId="13FAE214" w14:textId="77777777">
        <w:tc>
          <w:tcPr>
            <w:tcW w:w="1202" w:type="dxa"/>
            <w:shd w:val="clear" w:color="auto" w:fill="auto"/>
          </w:tcPr>
          <w:p w14:paraId="274B3B89" w14:textId="77777777" w:rsidR="00666817" w:rsidRDefault="00432670">
            <w:pPr>
              <w:jc w:val="center"/>
            </w:pPr>
            <w:r>
              <w:rPr>
                <w:sz w:val="21"/>
                <w:szCs w:val="21"/>
              </w:rPr>
              <w:t>5</w:t>
            </w:r>
          </w:p>
        </w:tc>
        <w:tc>
          <w:tcPr>
            <w:tcW w:w="1514" w:type="dxa"/>
            <w:shd w:val="clear" w:color="auto" w:fill="auto"/>
          </w:tcPr>
          <w:p w14:paraId="0C37CDFD" w14:textId="77777777" w:rsidR="00666817" w:rsidRDefault="00432670">
            <w:pPr>
              <w:jc w:val="center"/>
            </w:pPr>
            <w:r>
              <w:rPr>
                <w:sz w:val="21"/>
                <w:szCs w:val="21"/>
              </w:rPr>
              <w:t>Hypopharynx</w:t>
            </w:r>
          </w:p>
        </w:tc>
        <w:tc>
          <w:tcPr>
            <w:tcW w:w="954" w:type="dxa"/>
            <w:shd w:val="clear" w:color="auto" w:fill="auto"/>
          </w:tcPr>
          <w:p w14:paraId="53E626DF" w14:textId="77777777" w:rsidR="00666817" w:rsidRDefault="00432670">
            <w:pPr>
              <w:jc w:val="center"/>
            </w:pPr>
            <w:r>
              <w:rPr>
                <w:sz w:val="21"/>
                <w:szCs w:val="21"/>
              </w:rPr>
              <w:t>3</w:t>
            </w:r>
          </w:p>
        </w:tc>
        <w:tc>
          <w:tcPr>
            <w:tcW w:w="809" w:type="dxa"/>
            <w:shd w:val="clear" w:color="auto" w:fill="auto"/>
          </w:tcPr>
          <w:p w14:paraId="3F6E092F" w14:textId="77777777" w:rsidR="00666817" w:rsidRDefault="00432670">
            <w:pPr>
              <w:jc w:val="center"/>
            </w:pPr>
            <w:r>
              <w:rPr>
                <w:sz w:val="21"/>
                <w:szCs w:val="21"/>
              </w:rPr>
              <w:t>5</w:t>
            </w:r>
          </w:p>
        </w:tc>
        <w:tc>
          <w:tcPr>
            <w:tcW w:w="1348" w:type="dxa"/>
            <w:shd w:val="clear" w:color="auto" w:fill="auto"/>
          </w:tcPr>
          <w:p w14:paraId="7B63378C" w14:textId="77777777" w:rsidR="00666817" w:rsidRDefault="00432670">
            <w:pPr>
              <w:jc w:val="center"/>
            </w:pPr>
            <w:r>
              <w:rPr>
                <w:sz w:val="21"/>
                <w:szCs w:val="21"/>
              </w:rPr>
              <w:t>59.6</w:t>
            </w:r>
          </w:p>
        </w:tc>
        <w:tc>
          <w:tcPr>
            <w:tcW w:w="1867" w:type="dxa"/>
            <w:shd w:val="clear" w:color="auto" w:fill="auto"/>
          </w:tcPr>
          <w:p w14:paraId="2856F025" w14:textId="77777777" w:rsidR="00666817" w:rsidRDefault="00432670">
            <w:pPr>
              <w:jc w:val="center"/>
            </w:pPr>
            <w:r>
              <w:rPr>
                <w:sz w:val="21"/>
                <w:szCs w:val="21"/>
              </w:rPr>
              <w:t>0.97 (0.95, 0.98)</w:t>
            </w:r>
          </w:p>
        </w:tc>
        <w:tc>
          <w:tcPr>
            <w:tcW w:w="1845" w:type="dxa"/>
            <w:shd w:val="clear" w:color="auto" w:fill="auto"/>
          </w:tcPr>
          <w:p w14:paraId="2A477FB4" w14:textId="77777777" w:rsidR="00666817" w:rsidRDefault="00432670">
            <w:pPr>
              <w:jc w:val="center"/>
            </w:pPr>
            <w:r>
              <w:rPr>
                <w:sz w:val="21"/>
                <w:szCs w:val="21"/>
              </w:rPr>
              <w:t>0.89 (0.87, 0.91)</w:t>
            </w:r>
          </w:p>
        </w:tc>
      </w:tr>
      <w:tr w:rsidR="00666817" w14:paraId="6486EFE9" w14:textId="77777777">
        <w:tc>
          <w:tcPr>
            <w:tcW w:w="1202" w:type="dxa"/>
            <w:shd w:val="clear" w:color="auto" w:fill="auto"/>
          </w:tcPr>
          <w:p w14:paraId="1ABFC9E6" w14:textId="77777777" w:rsidR="00666817" w:rsidRDefault="00432670">
            <w:pPr>
              <w:jc w:val="center"/>
            </w:pPr>
            <w:r>
              <w:rPr>
                <w:sz w:val="21"/>
                <w:szCs w:val="21"/>
              </w:rPr>
              <w:lastRenderedPageBreak/>
              <w:t>6</w:t>
            </w:r>
          </w:p>
        </w:tc>
        <w:tc>
          <w:tcPr>
            <w:tcW w:w="1514" w:type="dxa"/>
            <w:shd w:val="clear" w:color="auto" w:fill="auto"/>
          </w:tcPr>
          <w:p w14:paraId="4AB12B9C" w14:textId="77777777" w:rsidR="00666817" w:rsidRDefault="00432670">
            <w:pPr>
              <w:jc w:val="center"/>
            </w:pPr>
            <w:r>
              <w:rPr>
                <w:sz w:val="21"/>
                <w:szCs w:val="21"/>
              </w:rPr>
              <w:t>Mouth</w:t>
            </w:r>
          </w:p>
        </w:tc>
        <w:tc>
          <w:tcPr>
            <w:tcW w:w="954" w:type="dxa"/>
            <w:shd w:val="clear" w:color="auto" w:fill="auto"/>
          </w:tcPr>
          <w:p w14:paraId="09E2DC36" w14:textId="77777777" w:rsidR="00666817" w:rsidRDefault="00432670">
            <w:pPr>
              <w:jc w:val="center"/>
            </w:pPr>
            <w:r>
              <w:rPr>
                <w:sz w:val="21"/>
                <w:szCs w:val="21"/>
              </w:rPr>
              <w:t>3</w:t>
            </w:r>
          </w:p>
        </w:tc>
        <w:tc>
          <w:tcPr>
            <w:tcW w:w="809" w:type="dxa"/>
            <w:shd w:val="clear" w:color="auto" w:fill="auto"/>
          </w:tcPr>
          <w:p w14:paraId="5F26C39B" w14:textId="77777777" w:rsidR="00666817" w:rsidRDefault="00432670">
            <w:pPr>
              <w:jc w:val="center"/>
            </w:pPr>
            <w:r>
              <w:rPr>
                <w:sz w:val="21"/>
                <w:szCs w:val="21"/>
              </w:rPr>
              <w:t>7</w:t>
            </w:r>
          </w:p>
        </w:tc>
        <w:tc>
          <w:tcPr>
            <w:tcW w:w="1348" w:type="dxa"/>
            <w:shd w:val="clear" w:color="auto" w:fill="auto"/>
          </w:tcPr>
          <w:p w14:paraId="6D2AEFCA" w14:textId="77777777" w:rsidR="00666817" w:rsidRDefault="00432670">
            <w:pPr>
              <w:jc w:val="center"/>
            </w:pPr>
            <w:r>
              <w:rPr>
                <w:sz w:val="21"/>
                <w:szCs w:val="21"/>
              </w:rPr>
              <w:t>116.5</w:t>
            </w:r>
          </w:p>
        </w:tc>
        <w:tc>
          <w:tcPr>
            <w:tcW w:w="1867" w:type="dxa"/>
            <w:shd w:val="clear" w:color="auto" w:fill="auto"/>
          </w:tcPr>
          <w:p w14:paraId="233E1A76" w14:textId="77777777" w:rsidR="00666817" w:rsidRDefault="00432670">
            <w:pPr>
              <w:jc w:val="center"/>
            </w:pPr>
            <w:r>
              <w:rPr>
                <w:sz w:val="21"/>
                <w:szCs w:val="21"/>
              </w:rPr>
              <w:t>0.78 (0.75, 0.82)</w:t>
            </w:r>
          </w:p>
        </w:tc>
        <w:tc>
          <w:tcPr>
            <w:tcW w:w="1845" w:type="dxa"/>
            <w:shd w:val="clear" w:color="auto" w:fill="auto"/>
          </w:tcPr>
          <w:p w14:paraId="2089E0EF" w14:textId="77777777" w:rsidR="00666817" w:rsidRDefault="00432670">
            <w:pPr>
              <w:jc w:val="center"/>
            </w:pPr>
            <w:r>
              <w:rPr>
                <w:sz w:val="21"/>
                <w:szCs w:val="21"/>
              </w:rPr>
              <w:t>0.87 (0.83, 0.90)</w:t>
            </w:r>
          </w:p>
        </w:tc>
      </w:tr>
      <w:tr w:rsidR="00666817" w14:paraId="73729B16" w14:textId="77777777">
        <w:tc>
          <w:tcPr>
            <w:tcW w:w="1202" w:type="dxa"/>
            <w:shd w:val="clear" w:color="auto" w:fill="auto"/>
          </w:tcPr>
          <w:p w14:paraId="27AEBB9A" w14:textId="77777777" w:rsidR="00666817" w:rsidRDefault="00432670">
            <w:pPr>
              <w:jc w:val="center"/>
            </w:pPr>
            <w:r>
              <w:rPr>
                <w:sz w:val="21"/>
                <w:szCs w:val="21"/>
              </w:rPr>
              <w:t>7</w:t>
            </w:r>
          </w:p>
        </w:tc>
        <w:tc>
          <w:tcPr>
            <w:tcW w:w="1514" w:type="dxa"/>
            <w:shd w:val="clear" w:color="auto" w:fill="auto"/>
          </w:tcPr>
          <w:p w14:paraId="755FC361" w14:textId="77777777" w:rsidR="00666817" w:rsidRDefault="00432670">
            <w:pPr>
              <w:jc w:val="center"/>
            </w:pPr>
            <w:r>
              <w:rPr>
                <w:sz w:val="21"/>
                <w:szCs w:val="21"/>
              </w:rPr>
              <w:t>Larynx</w:t>
            </w:r>
          </w:p>
        </w:tc>
        <w:tc>
          <w:tcPr>
            <w:tcW w:w="954" w:type="dxa"/>
            <w:shd w:val="clear" w:color="auto" w:fill="auto"/>
          </w:tcPr>
          <w:p w14:paraId="75D76888" w14:textId="77777777" w:rsidR="00666817" w:rsidRDefault="00432670">
            <w:pPr>
              <w:jc w:val="center"/>
            </w:pPr>
            <w:r>
              <w:rPr>
                <w:sz w:val="21"/>
                <w:szCs w:val="21"/>
              </w:rPr>
              <w:t>3</w:t>
            </w:r>
          </w:p>
        </w:tc>
        <w:tc>
          <w:tcPr>
            <w:tcW w:w="809" w:type="dxa"/>
            <w:shd w:val="clear" w:color="auto" w:fill="auto"/>
          </w:tcPr>
          <w:p w14:paraId="63D212D4" w14:textId="77777777" w:rsidR="00666817" w:rsidRDefault="00432670">
            <w:pPr>
              <w:jc w:val="center"/>
            </w:pPr>
            <w:r>
              <w:rPr>
                <w:sz w:val="21"/>
                <w:szCs w:val="21"/>
              </w:rPr>
              <w:t>6</w:t>
            </w:r>
          </w:p>
        </w:tc>
        <w:tc>
          <w:tcPr>
            <w:tcW w:w="1348" w:type="dxa"/>
            <w:shd w:val="clear" w:color="auto" w:fill="auto"/>
          </w:tcPr>
          <w:p w14:paraId="0D293EBD" w14:textId="77777777" w:rsidR="00666817" w:rsidRDefault="00432670">
            <w:pPr>
              <w:jc w:val="center"/>
            </w:pPr>
            <w:r>
              <w:rPr>
                <w:sz w:val="21"/>
                <w:szCs w:val="21"/>
              </w:rPr>
              <w:t>25.0</w:t>
            </w:r>
          </w:p>
        </w:tc>
        <w:tc>
          <w:tcPr>
            <w:tcW w:w="1867" w:type="dxa"/>
            <w:shd w:val="clear" w:color="auto" w:fill="auto"/>
          </w:tcPr>
          <w:p w14:paraId="02588579" w14:textId="77777777" w:rsidR="00666817" w:rsidRDefault="00432670">
            <w:pPr>
              <w:jc w:val="center"/>
            </w:pPr>
            <w:r>
              <w:rPr>
                <w:sz w:val="21"/>
                <w:szCs w:val="21"/>
              </w:rPr>
              <w:t>1.21 (1.08, 1.34)</w:t>
            </w:r>
          </w:p>
        </w:tc>
        <w:tc>
          <w:tcPr>
            <w:tcW w:w="1845" w:type="dxa"/>
            <w:shd w:val="clear" w:color="auto" w:fill="auto"/>
          </w:tcPr>
          <w:p w14:paraId="190517E6" w14:textId="77777777" w:rsidR="00666817" w:rsidRDefault="00432670">
            <w:pPr>
              <w:jc w:val="center"/>
            </w:pPr>
            <w:r>
              <w:rPr>
                <w:sz w:val="21"/>
                <w:szCs w:val="21"/>
              </w:rPr>
              <w:t>0.84 (0.77, 0.88)</w:t>
            </w:r>
          </w:p>
        </w:tc>
      </w:tr>
      <w:tr w:rsidR="00666817" w14:paraId="72E0CC4A" w14:textId="77777777">
        <w:tc>
          <w:tcPr>
            <w:tcW w:w="1202" w:type="dxa"/>
            <w:shd w:val="clear" w:color="auto" w:fill="auto"/>
          </w:tcPr>
          <w:p w14:paraId="0EB4853E" w14:textId="77777777" w:rsidR="00666817" w:rsidRDefault="00432670">
            <w:pPr>
              <w:jc w:val="center"/>
            </w:pPr>
            <w:r>
              <w:rPr>
                <w:sz w:val="21"/>
                <w:szCs w:val="21"/>
              </w:rPr>
              <w:t>8</w:t>
            </w:r>
          </w:p>
        </w:tc>
        <w:tc>
          <w:tcPr>
            <w:tcW w:w="1514" w:type="dxa"/>
            <w:shd w:val="clear" w:color="auto" w:fill="auto"/>
          </w:tcPr>
          <w:p w14:paraId="3E6864E1" w14:textId="77777777" w:rsidR="00666817" w:rsidRDefault="00432670">
            <w:pPr>
              <w:jc w:val="center"/>
            </w:pPr>
            <w:r>
              <w:rPr>
                <w:sz w:val="21"/>
                <w:szCs w:val="21"/>
              </w:rPr>
              <w:t>Tongue</w:t>
            </w:r>
          </w:p>
        </w:tc>
        <w:tc>
          <w:tcPr>
            <w:tcW w:w="954" w:type="dxa"/>
            <w:shd w:val="clear" w:color="auto" w:fill="auto"/>
          </w:tcPr>
          <w:p w14:paraId="45F2DEE9" w14:textId="77777777" w:rsidR="00666817" w:rsidRDefault="00432670">
            <w:pPr>
              <w:jc w:val="center"/>
            </w:pPr>
            <w:r>
              <w:rPr>
                <w:sz w:val="21"/>
                <w:szCs w:val="21"/>
              </w:rPr>
              <w:t>4</w:t>
            </w:r>
          </w:p>
        </w:tc>
        <w:tc>
          <w:tcPr>
            <w:tcW w:w="809" w:type="dxa"/>
            <w:shd w:val="clear" w:color="auto" w:fill="auto"/>
          </w:tcPr>
          <w:p w14:paraId="115E5BF3" w14:textId="77777777" w:rsidR="00666817" w:rsidRDefault="00432670">
            <w:pPr>
              <w:jc w:val="center"/>
            </w:pPr>
            <w:r>
              <w:rPr>
                <w:sz w:val="21"/>
                <w:szCs w:val="21"/>
              </w:rPr>
              <w:t>5</w:t>
            </w:r>
          </w:p>
        </w:tc>
        <w:tc>
          <w:tcPr>
            <w:tcW w:w="1348" w:type="dxa"/>
            <w:shd w:val="clear" w:color="auto" w:fill="auto"/>
          </w:tcPr>
          <w:p w14:paraId="6BFA41CE" w14:textId="77777777" w:rsidR="00666817" w:rsidRDefault="00432670">
            <w:pPr>
              <w:jc w:val="center"/>
            </w:pPr>
            <w:r>
              <w:rPr>
                <w:sz w:val="21"/>
                <w:szCs w:val="21"/>
              </w:rPr>
              <w:t>79.9</w:t>
            </w:r>
          </w:p>
        </w:tc>
        <w:tc>
          <w:tcPr>
            <w:tcW w:w="1867" w:type="dxa"/>
            <w:shd w:val="clear" w:color="auto" w:fill="auto"/>
          </w:tcPr>
          <w:p w14:paraId="7ABB7571" w14:textId="77777777" w:rsidR="00666817" w:rsidRDefault="00432670">
            <w:pPr>
              <w:jc w:val="center"/>
            </w:pPr>
            <w:r>
              <w:rPr>
                <w:sz w:val="21"/>
                <w:szCs w:val="21"/>
              </w:rPr>
              <w:t>1.06 (1.04, 1.11)</w:t>
            </w:r>
          </w:p>
        </w:tc>
        <w:tc>
          <w:tcPr>
            <w:tcW w:w="1845" w:type="dxa"/>
            <w:shd w:val="clear" w:color="auto" w:fill="auto"/>
          </w:tcPr>
          <w:p w14:paraId="049568C4" w14:textId="77777777" w:rsidR="00666817" w:rsidRDefault="00432670">
            <w:pPr>
              <w:jc w:val="center"/>
            </w:pPr>
            <w:r>
              <w:rPr>
                <w:sz w:val="21"/>
                <w:szCs w:val="21"/>
              </w:rPr>
              <w:t>0.87 (0.82, 0.91)</w:t>
            </w:r>
          </w:p>
        </w:tc>
      </w:tr>
      <w:tr w:rsidR="00666817" w14:paraId="2EF242FB" w14:textId="77777777">
        <w:tc>
          <w:tcPr>
            <w:tcW w:w="1202" w:type="dxa"/>
            <w:shd w:val="clear" w:color="auto" w:fill="auto"/>
          </w:tcPr>
          <w:p w14:paraId="350A2FB7" w14:textId="77777777" w:rsidR="00666817" w:rsidRDefault="00432670">
            <w:pPr>
              <w:jc w:val="center"/>
            </w:pPr>
            <w:r>
              <w:rPr>
                <w:sz w:val="21"/>
                <w:szCs w:val="21"/>
              </w:rPr>
              <w:t>9</w:t>
            </w:r>
          </w:p>
        </w:tc>
        <w:tc>
          <w:tcPr>
            <w:tcW w:w="1514" w:type="dxa"/>
            <w:shd w:val="clear" w:color="auto" w:fill="auto"/>
          </w:tcPr>
          <w:p w14:paraId="62D54AA2" w14:textId="77777777" w:rsidR="00666817" w:rsidRDefault="00432670">
            <w:pPr>
              <w:jc w:val="center"/>
            </w:pPr>
            <w:r>
              <w:rPr>
                <w:sz w:val="21"/>
                <w:szCs w:val="21"/>
              </w:rPr>
              <w:t>Tonsil</w:t>
            </w:r>
          </w:p>
        </w:tc>
        <w:tc>
          <w:tcPr>
            <w:tcW w:w="954" w:type="dxa"/>
            <w:shd w:val="clear" w:color="auto" w:fill="auto"/>
          </w:tcPr>
          <w:p w14:paraId="2B9D09CF" w14:textId="77777777" w:rsidR="00666817" w:rsidRDefault="00432670">
            <w:pPr>
              <w:jc w:val="center"/>
            </w:pPr>
            <w:r>
              <w:rPr>
                <w:sz w:val="21"/>
                <w:szCs w:val="21"/>
              </w:rPr>
              <w:t>2</w:t>
            </w:r>
          </w:p>
        </w:tc>
        <w:tc>
          <w:tcPr>
            <w:tcW w:w="809" w:type="dxa"/>
            <w:shd w:val="clear" w:color="auto" w:fill="auto"/>
          </w:tcPr>
          <w:p w14:paraId="428E25B0" w14:textId="77777777" w:rsidR="00666817" w:rsidRDefault="00432670">
            <w:pPr>
              <w:jc w:val="center"/>
            </w:pPr>
            <w:r>
              <w:rPr>
                <w:sz w:val="21"/>
                <w:szCs w:val="21"/>
              </w:rPr>
              <w:t>6</w:t>
            </w:r>
          </w:p>
        </w:tc>
        <w:tc>
          <w:tcPr>
            <w:tcW w:w="1348" w:type="dxa"/>
            <w:shd w:val="clear" w:color="auto" w:fill="auto"/>
          </w:tcPr>
          <w:p w14:paraId="6248A275" w14:textId="77777777" w:rsidR="00666817" w:rsidRDefault="00432670">
            <w:pPr>
              <w:jc w:val="center"/>
            </w:pPr>
            <w:r>
              <w:rPr>
                <w:sz w:val="21"/>
                <w:szCs w:val="21"/>
              </w:rPr>
              <w:t>12.0</w:t>
            </w:r>
          </w:p>
        </w:tc>
        <w:tc>
          <w:tcPr>
            <w:tcW w:w="1867" w:type="dxa"/>
            <w:shd w:val="clear" w:color="auto" w:fill="auto"/>
          </w:tcPr>
          <w:p w14:paraId="178D5453" w14:textId="77777777" w:rsidR="00666817" w:rsidRDefault="00432670">
            <w:pPr>
              <w:jc w:val="center"/>
            </w:pPr>
            <w:r>
              <w:rPr>
                <w:sz w:val="21"/>
                <w:szCs w:val="21"/>
              </w:rPr>
              <w:t>0.98 (0.95, 1.00)</w:t>
            </w:r>
          </w:p>
        </w:tc>
        <w:tc>
          <w:tcPr>
            <w:tcW w:w="1845" w:type="dxa"/>
            <w:shd w:val="clear" w:color="auto" w:fill="auto"/>
          </w:tcPr>
          <w:p w14:paraId="23E8A442" w14:textId="77777777" w:rsidR="00666817" w:rsidRDefault="00432670">
            <w:pPr>
              <w:jc w:val="center"/>
            </w:pPr>
            <w:r>
              <w:rPr>
                <w:sz w:val="21"/>
                <w:szCs w:val="21"/>
              </w:rPr>
              <w:t>0.87 (0.83, 0.93)</w:t>
            </w:r>
          </w:p>
        </w:tc>
      </w:tr>
      <w:tr w:rsidR="00666817" w14:paraId="5F8C6381" w14:textId="77777777">
        <w:tc>
          <w:tcPr>
            <w:tcW w:w="1202" w:type="dxa"/>
            <w:shd w:val="clear" w:color="auto" w:fill="auto"/>
          </w:tcPr>
          <w:p w14:paraId="1F006A35" w14:textId="77777777" w:rsidR="00666817" w:rsidRDefault="00432670">
            <w:pPr>
              <w:jc w:val="center"/>
            </w:pPr>
            <w:r>
              <w:rPr>
                <w:sz w:val="21"/>
                <w:szCs w:val="21"/>
              </w:rPr>
              <w:t>10</w:t>
            </w:r>
          </w:p>
        </w:tc>
        <w:tc>
          <w:tcPr>
            <w:tcW w:w="1514" w:type="dxa"/>
            <w:shd w:val="clear" w:color="auto" w:fill="auto"/>
          </w:tcPr>
          <w:p w14:paraId="6DF7309E" w14:textId="77777777" w:rsidR="00666817" w:rsidRDefault="00432670">
            <w:pPr>
              <w:jc w:val="center"/>
            </w:pPr>
            <w:r>
              <w:rPr>
                <w:sz w:val="21"/>
                <w:szCs w:val="21"/>
              </w:rPr>
              <w:t>Oropharynx</w:t>
            </w:r>
          </w:p>
        </w:tc>
        <w:tc>
          <w:tcPr>
            <w:tcW w:w="954" w:type="dxa"/>
            <w:shd w:val="clear" w:color="auto" w:fill="auto"/>
          </w:tcPr>
          <w:p w14:paraId="3F111489" w14:textId="77777777" w:rsidR="00666817" w:rsidRDefault="00432670">
            <w:pPr>
              <w:jc w:val="center"/>
            </w:pPr>
            <w:r>
              <w:rPr>
                <w:sz w:val="21"/>
                <w:szCs w:val="21"/>
              </w:rPr>
              <w:t>3</w:t>
            </w:r>
          </w:p>
        </w:tc>
        <w:tc>
          <w:tcPr>
            <w:tcW w:w="809" w:type="dxa"/>
            <w:shd w:val="clear" w:color="auto" w:fill="auto"/>
          </w:tcPr>
          <w:p w14:paraId="0D4D9E6B" w14:textId="77777777" w:rsidR="00666817" w:rsidRDefault="00432670">
            <w:pPr>
              <w:jc w:val="center"/>
            </w:pPr>
            <w:r>
              <w:rPr>
                <w:sz w:val="21"/>
                <w:szCs w:val="21"/>
              </w:rPr>
              <w:t>7</w:t>
            </w:r>
          </w:p>
        </w:tc>
        <w:tc>
          <w:tcPr>
            <w:tcW w:w="1348" w:type="dxa"/>
            <w:shd w:val="clear" w:color="auto" w:fill="auto"/>
          </w:tcPr>
          <w:p w14:paraId="75C32FC2" w14:textId="77777777" w:rsidR="00666817" w:rsidRDefault="00432670">
            <w:pPr>
              <w:jc w:val="center"/>
            </w:pPr>
            <w:r>
              <w:rPr>
                <w:sz w:val="21"/>
                <w:szCs w:val="21"/>
              </w:rPr>
              <w:t>95.9</w:t>
            </w:r>
          </w:p>
        </w:tc>
        <w:tc>
          <w:tcPr>
            <w:tcW w:w="1867" w:type="dxa"/>
            <w:shd w:val="clear" w:color="auto" w:fill="auto"/>
          </w:tcPr>
          <w:p w14:paraId="5C0C0ADA" w14:textId="77777777" w:rsidR="00666817" w:rsidRDefault="00432670">
            <w:pPr>
              <w:jc w:val="center"/>
            </w:pPr>
            <w:r>
              <w:rPr>
                <w:sz w:val="21"/>
                <w:szCs w:val="21"/>
              </w:rPr>
              <w:t>0.96 (0.91, 1.02)</w:t>
            </w:r>
          </w:p>
        </w:tc>
        <w:tc>
          <w:tcPr>
            <w:tcW w:w="1845" w:type="dxa"/>
            <w:shd w:val="clear" w:color="auto" w:fill="auto"/>
          </w:tcPr>
          <w:p w14:paraId="55094441" w14:textId="77777777" w:rsidR="00666817" w:rsidRDefault="00432670">
            <w:pPr>
              <w:jc w:val="center"/>
            </w:pPr>
            <w:r>
              <w:rPr>
                <w:sz w:val="21"/>
                <w:szCs w:val="21"/>
              </w:rPr>
              <w:t>0.89 (0.85, 0.92)</w:t>
            </w:r>
          </w:p>
        </w:tc>
      </w:tr>
      <w:tr w:rsidR="00666817" w14:paraId="2706A786" w14:textId="77777777">
        <w:trPr>
          <w:trHeight w:val="260"/>
        </w:trPr>
        <w:tc>
          <w:tcPr>
            <w:tcW w:w="1202" w:type="dxa"/>
            <w:shd w:val="clear" w:color="auto" w:fill="auto"/>
          </w:tcPr>
          <w:p w14:paraId="27D2294D" w14:textId="77777777" w:rsidR="00666817" w:rsidRDefault="00432670">
            <w:pPr>
              <w:jc w:val="center"/>
            </w:pPr>
            <w:r>
              <w:rPr>
                <w:sz w:val="21"/>
                <w:szCs w:val="21"/>
              </w:rPr>
              <w:t>Summary:</w:t>
            </w:r>
          </w:p>
        </w:tc>
        <w:tc>
          <w:tcPr>
            <w:tcW w:w="1514" w:type="dxa"/>
            <w:shd w:val="clear" w:color="auto" w:fill="auto"/>
          </w:tcPr>
          <w:p w14:paraId="448735DB" w14:textId="77777777" w:rsidR="00666817" w:rsidRDefault="00432670">
            <w:pPr>
              <w:jc w:val="center"/>
            </w:pPr>
            <w:r>
              <w:rPr>
                <w:sz w:val="21"/>
                <w:szCs w:val="21"/>
              </w:rPr>
              <w:t>-</w:t>
            </w:r>
          </w:p>
        </w:tc>
        <w:tc>
          <w:tcPr>
            <w:tcW w:w="954" w:type="dxa"/>
            <w:shd w:val="clear" w:color="auto" w:fill="auto"/>
          </w:tcPr>
          <w:p w14:paraId="1229E5F5" w14:textId="77777777" w:rsidR="00666817" w:rsidRDefault="00432670">
            <w:pPr>
              <w:jc w:val="center"/>
            </w:pPr>
            <w:r>
              <w:rPr>
                <w:sz w:val="21"/>
                <w:szCs w:val="21"/>
              </w:rPr>
              <w:t>-</w:t>
            </w:r>
          </w:p>
        </w:tc>
        <w:tc>
          <w:tcPr>
            <w:tcW w:w="809" w:type="dxa"/>
            <w:shd w:val="clear" w:color="auto" w:fill="auto"/>
          </w:tcPr>
          <w:p w14:paraId="6C67A1D9" w14:textId="77777777" w:rsidR="00666817" w:rsidRDefault="00432670">
            <w:pPr>
              <w:jc w:val="center"/>
            </w:pPr>
            <w:r>
              <w:rPr>
                <w:sz w:val="21"/>
                <w:szCs w:val="21"/>
              </w:rPr>
              <w:t>60</w:t>
            </w:r>
          </w:p>
        </w:tc>
        <w:tc>
          <w:tcPr>
            <w:tcW w:w="1348" w:type="dxa"/>
            <w:shd w:val="clear" w:color="auto" w:fill="auto"/>
          </w:tcPr>
          <w:p w14:paraId="5EB8E45C" w14:textId="77777777" w:rsidR="00666817" w:rsidRDefault="00432670">
            <w:pPr>
              <w:jc w:val="center"/>
            </w:pPr>
            <w:r>
              <w:rPr>
                <w:sz w:val="21"/>
                <w:szCs w:val="21"/>
              </w:rPr>
              <w:t xml:space="preserve">53.2 </w:t>
            </w:r>
            <m:oMath>
              <m:r>
                <w:rPr>
                  <w:rFonts w:ascii="Cambria Math" w:hAnsi="Cambria Math"/>
                </w:rPr>
                <m:t>±</m:t>
              </m:r>
            </m:oMath>
            <w:r>
              <w:rPr>
                <w:sz w:val="21"/>
                <w:szCs w:val="21"/>
              </w:rPr>
              <w:t xml:space="preserve"> 38.4</w:t>
            </w:r>
          </w:p>
        </w:tc>
        <w:tc>
          <w:tcPr>
            <w:tcW w:w="1867" w:type="dxa"/>
            <w:shd w:val="clear" w:color="auto" w:fill="auto"/>
          </w:tcPr>
          <w:p w14:paraId="761D983A" w14:textId="77777777" w:rsidR="00666817" w:rsidRDefault="00432670">
            <w:pPr>
              <w:jc w:val="center"/>
            </w:pPr>
            <w:r>
              <w:rPr>
                <w:sz w:val="21"/>
                <w:szCs w:val="21"/>
              </w:rPr>
              <w:t xml:space="preserve">0.99 </w:t>
            </w:r>
            <m:oMath>
              <m:r>
                <w:rPr>
                  <w:rFonts w:ascii="Cambria Math" w:hAnsi="Cambria Math"/>
                </w:rPr>
                <m:t>±</m:t>
              </m:r>
            </m:oMath>
            <w:r>
              <w:rPr>
                <w:sz w:val="21"/>
                <w:szCs w:val="21"/>
              </w:rPr>
              <w:t xml:space="preserve"> 0.11</w:t>
            </w:r>
          </w:p>
        </w:tc>
        <w:tc>
          <w:tcPr>
            <w:tcW w:w="1845" w:type="dxa"/>
            <w:shd w:val="clear" w:color="auto" w:fill="auto"/>
          </w:tcPr>
          <w:p w14:paraId="6865DE1B" w14:textId="77777777" w:rsidR="00666817" w:rsidRDefault="00432670">
            <w:pPr>
              <w:jc w:val="center"/>
            </w:pPr>
            <w:r>
              <w:rPr>
                <w:sz w:val="21"/>
                <w:szCs w:val="21"/>
              </w:rPr>
              <w:t xml:space="preserve">0.83 </w:t>
            </w:r>
            <m:oMath>
              <m:r>
                <w:rPr>
                  <w:rFonts w:ascii="Cambria Math" w:hAnsi="Cambria Math"/>
                </w:rPr>
                <m:t>±</m:t>
              </m:r>
            </m:oMath>
            <w:r>
              <w:rPr>
                <w:sz w:val="21"/>
                <w:szCs w:val="21"/>
              </w:rPr>
              <w:t xml:space="preserve"> 0.09</w:t>
            </w:r>
          </w:p>
        </w:tc>
      </w:tr>
    </w:tbl>
    <w:p w14:paraId="455580DE" w14:textId="77777777" w:rsidR="00666817" w:rsidRDefault="00432670">
      <w:pPr>
        <w:jc w:val="both"/>
      </w:pPr>
      <w:r>
        <w:rPr>
          <w:sz w:val="22"/>
          <w:szCs w:val="22"/>
        </w:rPr>
        <w:t>Table 1:  Patient cohort.</w:t>
      </w:r>
    </w:p>
    <w:p w14:paraId="7C3D9F88" w14:textId="77777777" w:rsidR="00666817" w:rsidRDefault="00666817">
      <w:pPr>
        <w:jc w:val="center"/>
      </w:pPr>
    </w:p>
    <w:p w14:paraId="631E3145" w14:textId="739CB7AB" w:rsidR="00666817" w:rsidRDefault="00432670">
      <w:pPr>
        <w:jc w:val="both"/>
      </w:pPr>
      <w:r>
        <w:t xml:space="preserve">The gPMC </w:t>
      </w:r>
      <w:ins w:id="107" w:author="Partners HealthCare System" w:date="2018-07-10T15:46:00Z">
        <w:r w:rsidR="00633889">
          <w:t xml:space="preserve">GPU based MC </w:t>
        </w:r>
      </w:ins>
      <w:r>
        <w:t xml:space="preserve">code </w:t>
      </w:r>
      <w:moveToRangeStart w:id="108" w:author="Partners HealthCare System" w:date="2018-07-10T15:45:00Z" w:name="move392856883"/>
      <w:moveTo w:id="109" w:author="Partners HealthCare System" w:date="2018-07-10T15:45:00Z">
        <w:del w:id="110" w:author="Partners HealthCare System" w:date="2018-07-10T15:46:00Z">
          <w:r w:rsidR="00633889" w:rsidDel="00633889">
            <w:delText xml:space="preserve">gPMC </w:delText>
          </w:r>
        </w:del>
        <w:r w:rsidR="00633889">
          <w:t>(Giantsoudi et al., 2015; Jia et al., 2012; Qin et al., 2016)</w:t>
        </w:r>
        <w:del w:id="111" w:author="Partners HealthCare System" w:date="2018-07-10T15:46:00Z">
          <w:r w:rsidR="00633889" w:rsidDel="00633889">
            <w:delText>,</w:delText>
          </w:r>
        </w:del>
        <w:r w:rsidR="00633889">
          <w:t xml:space="preserve"> </w:t>
        </w:r>
      </w:moveTo>
      <w:moveToRangeEnd w:id="108"/>
      <w:r>
        <w:t>was utilized as dose calculation engine to create the IMPT plans. This approach provided high accuracy at this step and a consistent framework throughout the study, avoiding systematic differences between the adapted plan evaluations also performed with gPMC and a treatment planning system (TPS). To create the IMPT plans, all the necessary information was extracted from the TPS, including non-optimized</w:t>
      </w:r>
      <w:del w:id="112" w:author="Partners HealthCare System" w:date="2018-07-10T15:46:00Z">
        <w:r w:rsidDel="007E159E">
          <w:delText xml:space="preserve"> </w:delText>
        </w:r>
      </w:del>
      <w:r>
        <w:t xml:space="preserve"> fluence maps. Dose-influence matrices (</w:t>
      </w:r>
      <m:oMath>
        <m:r>
          <w:rPr>
            <w:rFonts w:ascii="Cambria Math" w:hAnsi="Cambria Math"/>
          </w:rPr>
          <m:t>D</m:t>
        </m:r>
      </m:oMath>
      <w:r>
        <w:rPr>
          <w:rFonts w:eastAsiaTheme="minorEastAsia"/>
        </w:rPr>
        <w:t xml:space="preserve"> matrices)</w:t>
      </w:r>
      <w:r>
        <w:t xml:space="preserve"> were created with gPMC and optimized with Opt4D, an in-house optimization tool originally developed for tempor</w:t>
      </w:r>
      <w:ins w:id="113" w:author="Partners HealthCare System" w:date="2018-07-10T15:47:00Z">
        <w:r w:rsidR="007E159E">
          <w:t>al</w:t>
        </w:r>
      </w:ins>
      <w:del w:id="114" w:author="Partners HealthCare System" w:date="2018-07-10T15:47:00Z">
        <w:r w:rsidDel="007E159E">
          <w:delText>o</w:delText>
        </w:r>
      </w:del>
      <w:r>
        <w:t xml:space="preserve">-spatial studies </w:t>
      </w:r>
      <w:bookmarkStart w:id="115" w:name="__UnoMark__1964_786919176"/>
      <w:bookmarkStart w:id="116" w:name="__UnoMark__2450_3975426974"/>
      <w:bookmarkStart w:id="117" w:name="ZOTERO_BREF_YzujZcBHzpum"/>
      <w:bookmarkStart w:id="118" w:name="__UnoMark__2206_786919176"/>
      <w:r>
        <w:t>(Trofimov et al., 2005)</w:t>
      </w:r>
      <w:bookmarkEnd w:id="115"/>
      <w:bookmarkEnd w:id="116"/>
      <w:bookmarkEnd w:id="117"/>
      <w:bookmarkEnd w:id="118"/>
      <w:r>
        <w:t xml:space="preserve">. The optimization was perform with an implementation of the L-BFGS algorithm </w:t>
      </w:r>
      <w:commentRangeStart w:id="119"/>
      <w:r>
        <w:t xml:space="preserve">(Limited-memory </w:t>
      </w:r>
      <w:commentRangeEnd w:id="119"/>
      <w:r w:rsidR="007E159E">
        <w:rPr>
          <w:rStyle w:val="CommentReference"/>
        </w:rPr>
        <w:commentReference w:id="119"/>
      </w:r>
      <w:r>
        <w:t xml:space="preserve">. Beam angles were selected to spare OARs and avoid artifact regions in the CT </w:t>
      </w:r>
      <w:del w:id="120" w:author="Partners HealthCare System" w:date="2018-07-10T15:48:00Z">
        <w:r w:rsidDel="007E159E">
          <w:delText>and the set of</w:delText>
        </w:r>
      </w:del>
      <w:ins w:id="121" w:author="Partners HealthCare System" w:date="2018-07-10T15:48:00Z">
        <w:r w:rsidR="007E159E">
          <w:t>or</w:t>
        </w:r>
      </w:ins>
      <w:r>
        <w:t xml:space="preserve"> CBCT</w:t>
      </w:r>
      <w:del w:id="122" w:author="Partners HealthCare System" w:date="2018-07-10T15:48:00Z">
        <w:r w:rsidDel="007E159E">
          <w:delText>s</w:delText>
        </w:r>
      </w:del>
      <w:r>
        <w:t>.</w:t>
      </w:r>
    </w:p>
    <w:p w14:paraId="1855107E" w14:textId="77777777" w:rsidR="00666817" w:rsidRDefault="00666817">
      <w:pPr>
        <w:jc w:val="both"/>
        <w:rPr>
          <w:i/>
        </w:rPr>
      </w:pPr>
    </w:p>
    <w:p w14:paraId="12665EE2" w14:textId="77777777" w:rsidR="00666817" w:rsidRDefault="00432670">
      <w:pPr>
        <w:jc w:val="both"/>
      </w:pPr>
      <w:r>
        <w:rPr>
          <w:i/>
        </w:rPr>
        <w:t>2.2 Adaptation workflow</w:t>
      </w:r>
    </w:p>
    <w:p w14:paraId="7C52C4E9" w14:textId="6266B3A1" w:rsidR="00666817" w:rsidRDefault="00432670">
      <w:pPr>
        <w:jc w:val="both"/>
      </w:pPr>
      <w:r>
        <w:t>The current planning-delivery workflow</w:t>
      </w:r>
      <w:del w:id="123" w:author="Partners HealthCare System" w:date="2018-07-10T15:50:00Z">
        <w:r w:rsidDel="0026184F">
          <w:delText>,</w:delText>
        </w:r>
      </w:del>
      <w:r>
        <w:t xml:space="preserve"> shown in figure 1 </w:t>
      </w:r>
      <w:ins w:id="124" w:author="Partners HealthCare System" w:date="2018-07-10T15:51:00Z">
        <w:r w:rsidR="0026184F">
          <w:t>(left</w:t>
        </w:r>
      </w:ins>
      <w:ins w:id="125" w:author="Partners HealthCare System" w:date="2018-07-10T15:52:00Z">
        <w:r w:rsidR="0026184F">
          <w:t xml:space="preserve"> side</w:t>
        </w:r>
      </w:ins>
      <w:ins w:id="126" w:author="Partners HealthCare System" w:date="2018-07-10T15:51:00Z">
        <w:r w:rsidR="0026184F">
          <w:t xml:space="preserve">) </w:t>
        </w:r>
      </w:ins>
      <w:del w:id="127" w:author="Partners HealthCare System" w:date="2018-07-10T15:51:00Z">
        <w:r w:rsidDel="0026184F">
          <w:delText xml:space="preserve">from the planning stage to the left, </w:delText>
        </w:r>
      </w:del>
      <w:r>
        <w:t xml:space="preserve">is sensitive to the uncertainties of the patient positioning and anatomy, as explained in the introduction (uncertainties are represented by the red arrows). This may be solved by employing an adaptive workflow, shown in figure 1 </w:t>
      </w:r>
      <w:del w:id="128" w:author="Partners HealthCare System" w:date="2018-07-10T15:52:00Z">
        <w:r w:rsidDel="0026184F">
          <w:delText>from the planning stage to the</w:delText>
        </w:r>
      </w:del>
      <w:ins w:id="129" w:author="Partners HealthCare System" w:date="2018-07-10T15:52:00Z">
        <w:r w:rsidR="0026184F">
          <w:t>(</w:t>
        </w:r>
      </w:ins>
      <w:del w:id="130" w:author="Partners HealthCare System" w:date="2018-07-10T15:52:00Z">
        <w:r w:rsidDel="0026184F">
          <w:delText xml:space="preserve"> </w:delText>
        </w:r>
      </w:del>
      <w:r>
        <w:t>right</w:t>
      </w:r>
      <w:ins w:id="131" w:author="Partners HealthCare System" w:date="2018-07-10T15:52:00Z">
        <w:r w:rsidR="0026184F">
          <w:t xml:space="preserve"> side)</w:t>
        </w:r>
      </w:ins>
      <w:r>
        <w:t>.</w:t>
      </w:r>
    </w:p>
    <w:p w14:paraId="0E59236C" w14:textId="77777777" w:rsidR="00666817" w:rsidRDefault="00666817">
      <w:pPr>
        <w:jc w:val="both"/>
      </w:pPr>
    </w:p>
    <w:p w14:paraId="0CB0949E" w14:textId="77777777" w:rsidR="00666817" w:rsidRDefault="00432670">
      <w:pPr>
        <w:jc w:val="both"/>
      </w:pPr>
      <w:r>
        <w:rPr>
          <w:noProof/>
        </w:rPr>
        <w:drawing>
          <wp:anchor distT="0" distB="0" distL="0" distR="0" simplePos="0" relativeHeight="7" behindDoc="0" locked="0" layoutInCell="1" allowOverlap="1" wp14:anchorId="15A676ED" wp14:editId="2E2D2E27">
            <wp:simplePos x="0" y="0"/>
            <wp:positionH relativeFrom="column">
              <wp:align>center</wp:align>
            </wp:positionH>
            <wp:positionV relativeFrom="paragraph">
              <wp:posOffset>635</wp:posOffset>
            </wp:positionV>
            <wp:extent cx="4516755" cy="2169795"/>
            <wp:effectExtent l="0" t="0" r="0" b="0"/>
            <wp:wrapTopAndBottom/>
            <wp:docPr id="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pic:cNvPicPr>
                      <a:picLocks noChangeAspect="1" noChangeArrowheads="1"/>
                    </pic:cNvPicPr>
                  </pic:nvPicPr>
                  <pic:blipFill>
                    <a:blip r:embed="rId9"/>
                    <a:stretch>
                      <a:fillRect/>
                    </a:stretch>
                  </pic:blipFill>
                  <pic:spPr bwMode="auto">
                    <a:xfrm>
                      <a:off x="0" y="0"/>
                      <a:ext cx="4516755" cy="2169795"/>
                    </a:xfrm>
                    <a:prstGeom prst="rect">
                      <a:avLst/>
                    </a:prstGeom>
                  </pic:spPr>
                </pic:pic>
              </a:graphicData>
            </a:graphic>
          </wp:anchor>
        </w:drawing>
      </w:r>
      <w:r>
        <w:rPr>
          <w:sz w:val="22"/>
          <w:szCs w:val="22"/>
        </w:rPr>
        <w:t>Figure 1: The usual (to the left) and adaptive (to the right) planning-delivery workflows. The red arrows indicate that the patient anatomy and setup might differ between the delivery and the planning stage.</w:t>
      </w:r>
    </w:p>
    <w:p w14:paraId="6D423595" w14:textId="77777777" w:rsidR="00666817" w:rsidRDefault="00666817">
      <w:pPr>
        <w:jc w:val="center"/>
      </w:pPr>
    </w:p>
    <w:p w14:paraId="200E7A36" w14:textId="77CC9189" w:rsidR="00666817" w:rsidRDefault="00432670">
      <w:pPr>
        <w:ind w:firstLine="360"/>
        <w:jc w:val="both"/>
      </w:pPr>
      <w:r>
        <w:t xml:space="preserve">The first step of such </w:t>
      </w:r>
      <w:ins w:id="132" w:author="Partners HealthCare System" w:date="2018-07-10T15:52:00Z">
        <w:r w:rsidR="0026184F">
          <w:t xml:space="preserve">an </w:t>
        </w:r>
      </w:ins>
      <w:r>
        <w:t>adaptive workflow would be to acquire information about the patient geometry immediately before treatment, including a possible automatic generation of contours. Then the original IMPT plan would be evaluated on the new patient geometry with a GPU MC simulation. If the clinical requirements were still met, then the plan would be delivered</w:t>
      </w:r>
      <w:del w:id="133" w:author="Partners HealthCare System" w:date="2018-07-10T15:54:00Z">
        <w:r w:rsidDel="004426A3">
          <w:delText xml:space="preserve"> to the patient</w:delText>
        </w:r>
      </w:del>
      <w:r>
        <w:t xml:space="preserve">. </w:t>
      </w:r>
      <w:del w:id="134" w:author="Partners HealthCare System" w:date="2018-07-10T15:54:00Z">
        <w:r w:rsidDel="004426A3">
          <w:delText xml:space="preserve">However, </w:delText>
        </w:r>
      </w:del>
      <w:ins w:id="135" w:author="Partners HealthCare System" w:date="2018-07-10T15:54:00Z">
        <w:r w:rsidR="004426A3">
          <w:t>I</w:t>
        </w:r>
      </w:ins>
      <w:del w:id="136" w:author="Partners HealthCare System" w:date="2018-07-10T15:54:00Z">
        <w:r w:rsidDel="004426A3">
          <w:delText>i</w:delText>
        </w:r>
      </w:del>
      <w:r>
        <w:t xml:space="preserve">f the clinical requirements were not met, the patient information would be used as </w:t>
      </w:r>
      <w:r>
        <w:lastRenderedPageBreak/>
        <w:t>input</w:t>
      </w:r>
      <w:del w:id="137" w:author="Partners HealthCare System" w:date="2018-07-10T15:54:00Z">
        <w:r w:rsidDel="004426A3">
          <w:delText>s</w:delText>
        </w:r>
      </w:del>
      <w:r>
        <w:t xml:space="preserve"> </w:t>
      </w:r>
      <w:ins w:id="138" w:author="Partners HealthCare System" w:date="2018-07-10T15:54:00Z">
        <w:r w:rsidR="004426A3">
          <w:t>in</w:t>
        </w:r>
      </w:ins>
      <w:r>
        <w:t>to an online adaptation algorithm. If the adaptation was successful, the patient would be treated, else, a re-planning and re-scheduling of treatment would be necessary. Our goal was to maintain high dose calculation accuracy at every step by using GPU MC simulations, therefore, gPMC was employed as dose calculation engine at the initial IMPT planning step, at the plan evaluation on the individual CBCTs and within the adaptation algorithm.</w:t>
      </w:r>
    </w:p>
    <w:p w14:paraId="66731E71" w14:textId="77777777" w:rsidR="00666817" w:rsidRDefault="00666817">
      <w:pPr>
        <w:jc w:val="both"/>
      </w:pPr>
    </w:p>
    <w:p w14:paraId="6963B10F" w14:textId="2DDD5222" w:rsidR="00666817" w:rsidRDefault="00432670">
      <w:pPr>
        <w:jc w:val="both"/>
      </w:pPr>
      <w:r>
        <w:rPr>
          <w:i/>
        </w:rPr>
        <w:t>2.3 Imaging inputs: CBCT, vector field map</w:t>
      </w:r>
      <w:ins w:id="139" w:author="Partners HealthCare System" w:date="2018-07-10T16:03:00Z">
        <w:r w:rsidR="001432A5">
          <w:rPr>
            <w:i/>
          </w:rPr>
          <w:t>s</w:t>
        </w:r>
      </w:ins>
      <w:r>
        <w:rPr>
          <w:i/>
        </w:rPr>
        <w:t xml:space="preserve"> and contours</w:t>
      </w:r>
    </w:p>
    <w:p w14:paraId="308C8EC0" w14:textId="6D817799" w:rsidR="00666817" w:rsidRDefault="00432670">
      <w:pPr>
        <w:jc w:val="both"/>
      </w:pPr>
      <w:r>
        <w:t xml:space="preserve">The adaptation decision is based on the patient geometry as obtained by CBCT, </w:t>
      </w:r>
      <w:del w:id="140" w:author="Partners HealthCare System" w:date="2018-07-10T16:05:00Z">
        <w:r w:rsidDel="001037B9">
          <w:delText xml:space="preserve">a </w:delText>
        </w:r>
      </w:del>
      <w:ins w:id="141" w:author="Partners HealthCare System" w:date="2018-07-10T16:05:00Z">
        <w:r w:rsidR="001037B9">
          <w:t xml:space="preserve">the </w:t>
        </w:r>
      </w:ins>
      <w:del w:id="142" w:author="Partners HealthCare System" w:date="2018-07-10T16:05:00Z">
        <w:r w:rsidDel="001037B9">
          <w:delText>vector field (</w:delText>
        </w:r>
      </w:del>
      <w:r>
        <w:t>VF</w:t>
      </w:r>
      <w:del w:id="143" w:author="Partners HealthCare System" w:date="2018-07-10T16:05:00Z">
        <w:r w:rsidDel="001037B9">
          <w:delText>)</w:delText>
        </w:r>
      </w:del>
      <w:r>
        <w:t xml:space="preserve"> mapping the original planning CT to the CBCT, and a set of new contours localizing the structures on the CBCT.</w:t>
      </w:r>
    </w:p>
    <w:p w14:paraId="1B4D30B9" w14:textId="7BC4EAC8" w:rsidR="00666817" w:rsidRDefault="00432670">
      <w:pPr>
        <w:jc w:val="both"/>
      </w:pPr>
      <w:r>
        <w:t>CBCTs are known to provide limited accuracy for dose calculation</w:t>
      </w:r>
      <w:ins w:id="144" w:author="Partners HealthCare System" w:date="2018-07-10T16:07:00Z">
        <w:r w:rsidR="001037B9">
          <w:t xml:space="preserve"> but</w:t>
        </w:r>
      </w:ins>
      <w:del w:id="145" w:author="Partners HealthCare System" w:date="2018-07-10T16:07:00Z">
        <w:r w:rsidDel="001037B9">
          <w:delText>, however</w:delText>
        </w:r>
      </w:del>
      <w:r>
        <w:t xml:space="preserve"> strategies have been developed to </w:t>
      </w:r>
      <w:ins w:id="146" w:author="Partners HealthCare System" w:date="2018-07-10T16:07:00Z">
        <w:r w:rsidR="001037B9">
          <w:t>reduce uncertainties</w:t>
        </w:r>
      </w:ins>
      <w:del w:id="147" w:author="Partners HealthCare System" w:date="2018-07-10T16:07:00Z">
        <w:r w:rsidDel="001037B9">
          <w:delText>allow dose calculation on them</w:delText>
        </w:r>
      </w:del>
      <w:r>
        <w:t xml:space="preserve"> </w:t>
      </w:r>
      <w:bookmarkStart w:id="148" w:name="__UnoMark__2451_3975426974"/>
      <w:bookmarkStart w:id="149" w:name="__UnoMark__1965_786919176"/>
      <w:bookmarkStart w:id="150" w:name="ZOTERO_BREF_ENhomiN5OQCg"/>
      <w:bookmarkStart w:id="151" w:name="__UnoMark__2207_786919176"/>
      <w:r>
        <w:t>(Arai et al., 2017; Kim et al., 2017; Kurz et al., 2016a; Niu et al., 2012, 2010; Park et al., 2015)</w:t>
      </w:r>
      <w:bookmarkEnd w:id="148"/>
      <w:bookmarkEnd w:id="149"/>
      <w:bookmarkEnd w:id="150"/>
      <w:bookmarkEnd w:id="151"/>
      <w:r>
        <w:t xml:space="preserve">. </w:t>
      </w:r>
      <w:ins w:id="152" w:author="Partners HealthCare System" w:date="2018-07-10T16:07:00Z">
        <w:r w:rsidR="001037B9">
          <w:t>We applied a</w:t>
        </w:r>
      </w:ins>
      <w:del w:id="153" w:author="Partners HealthCare System" w:date="2018-07-10T16:07:00Z">
        <w:r w:rsidDel="001037B9">
          <w:delText>A</w:delText>
        </w:r>
      </w:del>
      <w:r>
        <w:t xml:space="preserve">n </w:t>
      </w:r>
      <w:r>
        <w:rPr>
          <w:i/>
        </w:rPr>
        <w:t>a priori</w:t>
      </w:r>
      <w:r>
        <w:t xml:space="preserve"> planning CT-based scatter-correction algorithm</w:t>
      </w:r>
      <w:ins w:id="154" w:author="Partners HealthCare System" w:date="2018-07-10T16:08:00Z">
        <w:r w:rsidR="001037B9">
          <w:t xml:space="preserve"> developed in-house</w:t>
        </w:r>
      </w:ins>
      <w:r>
        <w:t xml:space="preserve"> </w:t>
      </w:r>
      <w:bookmarkStart w:id="155" w:name="__UnoMark__1967_786919176"/>
      <w:bookmarkStart w:id="156" w:name="__UnoMark__1966_786919176"/>
      <w:bookmarkStart w:id="157" w:name="ZOTERO_BREF_IaweU0FrV4fn"/>
      <w:bookmarkStart w:id="158" w:name="ZOTERO_BREF_KimTY59sGG3Q"/>
      <w:bookmarkStart w:id="159" w:name="__UnoMark__2452_3975426974"/>
      <w:bookmarkStart w:id="160" w:name="__UnoMark__2453_3975426974"/>
      <w:bookmarkStart w:id="161" w:name="__UnoMark__2208_786919176"/>
      <w:bookmarkStart w:id="162" w:name="__UnoMark__2209_786919176"/>
      <w:r>
        <w:t>(Kim et al., 2017; Park et al., 2015)</w:t>
      </w:r>
      <w:bookmarkEnd w:id="155"/>
      <w:bookmarkEnd w:id="156"/>
      <w:bookmarkEnd w:id="157"/>
      <w:bookmarkEnd w:id="158"/>
      <w:bookmarkEnd w:id="159"/>
      <w:bookmarkEnd w:id="160"/>
      <w:bookmarkEnd w:id="161"/>
      <w:bookmarkEnd w:id="162"/>
      <w:del w:id="163" w:author="Partners HealthCare System" w:date="2018-07-10T16:07:00Z">
        <w:r w:rsidDel="001037B9">
          <w:delText xml:space="preserve"> was applied</w:delText>
        </w:r>
      </w:del>
      <w:r>
        <w:t xml:space="preserve">. Park et al. have reported average accumulated WEPL errors across different locations of 2.3 ± 1.9 %. The CT and CBCTs were aligned at the plan isocenter, which better maintains the target coverage of the original plan at every evaluation, as opposed to aligning to a given OAR. While we employed this method, our algorithm does not depend on it and would </w:t>
      </w:r>
      <w:del w:id="164" w:author="Partners HealthCare System" w:date="2018-07-10T16:09:00Z">
        <w:r w:rsidDel="001037B9">
          <w:delText>work the same</w:delText>
        </w:r>
      </w:del>
      <w:ins w:id="165" w:author="Partners HealthCare System" w:date="2018-07-10T16:09:00Z">
        <w:r w:rsidR="001037B9">
          <w:t>be applicable</w:t>
        </w:r>
      </w:ins>
      <w:r>
        <w:t xml:space="preserve"> if a given OAR needs to be prioritized</w:t>
      </w:r>
      <w:del w:id="166" w:author="Partners HealthCare System" w:date="2018-07-10T16:09:00Z">
        <w:r w:rsidDel="001037B9">
          <w:delText xml:space="preserve"> instead</w:delText>
        </w:r>
      </w:del>
      <w:r>
        <w:t>.</w:t>
      </w:r>
    </w:p>
    <w:p w14:paraId="7B52DBEE" w14:textId="6AED86BE" w:rsidR="00666817" w:rsidRDefault="00432670">
      <w:pPr>
        <w:jc w:val="both"/>
      </w:pPr>
      <w:commentRangeStart w:id="167"/>
      <w:r>
        <w:t xml:space="preserve">The contours defined in the planning CT were propagated onto the CBCTs applying a VF. The VF map was calculated between the planning CT and the CBCT with deformable image registration (DIR) using the GPU parallelized B-spline algorithm in Plastimatch, an open source suite for radiotherapy and medical imaging </w:t>
      </w:r>
      <w:bookmarkStart w:id="168" w:name="ZOTERO_BREF_rFAfEnh5nmk2"/>
      <w:bookmarkStart w:id="169" w:name="__UnoMark__2438_3975426974"/>
      <w:bookmarkStart w:id="170" w:name="__UnoMark__1968_786919176"/>
      <w:bookmarkStart w:id="171" w:name="__UnoMark__2210_786919176"/>
      <w:r>
        <w:t>(Shackleford, n.d.; Shackleford et al., 2010)</w:t>
      </w:r>
      <w:bookmarkStart w:id="172" w:name="ZOTERO_BREF_gk89G2mGbr0c"/>
      <w:bookmarkStart w:id="173" w:name="__UnoMark__1969_786919176"/>
      <w:bookmarkStart w:id="174" w:name="__UnoMark__2454_3975426974"/>
      <w:bookmarkStart w:id="175" w:name="__UnoMark__2211_786919176"/>
      <w:bookmarkEnd w:id="168"/>
      <w:bookmarkEnd w:id="169"/>
      <w:bookmarkEnd w:id="170"/>
      <w:bookmarkEnd w:id="171"/>
      <w:bookmarkEnd w:id="172"/>
      <w:bookmarkEnd w:id="173"/>
      <w:bookmarkEnd w:id="174"/>
      <w:bookmarkEnd w:id="175"/>
      <w:r>
        <w:t xml:space="preserve">. The correctness of the structures on the CBCTs had to be visually verified because there is no automatic and reliable procedure to validate the structure contours for H&amp;N cases </w:t>
      </w:r>
      <w:bookmarkStart w:id="176" w:name="ZOTERO_BREF_ZA3IMHLQASDb"/>
      <w:bookmarkStart w:id="177" w:name="__UnoMark__2455_3975426974"/>
      <w:bookmarkStart w:id="178" w:name="__UnoMark__1970_786919176"/>
      <w:bookmarkStart w:id="179" w:name="__UnoMark__2212_786919176"/>
      <w:r>
        <w:t>(Peroni et al., 2012)</w:t>
      </w:r>
      <w:bookmarkEnd w:id="176"/>
      <w:bookmarkEnd w:id="177"/>
      <w:bookmarkEnd w:id="178"/>
      <w:bookmarkEnd w:id="179"/>
      <w:r>
        <w:t xml:space="preserve"> [MORE REFERENCES?]. The deformed contours </w:t>
      </w:r>
      <w:commentRangeStart w:id="180"/>
      <w:r>
        <w:t xml:space="preserve">were seen to represent </w:t>
      </w:r>
      <w:commentRangeEnd w:id="180"/>
      <w:r w:rsidR="0024686C">
        <w:rPr>
          <w:rStyle w:val="CommentReference"/>
        </w:rPr>
        <w:commentReference w:id="180"/>
      </w:r>
      <w:r>
        <w:t xml:space="preserve">the visible structures, while the contours of the </w:t>
      </w:r>
      <w:commentRangeStart w:id="181"/>
      <w:r>
        <w:t xml:space="preserve">non-visible structures </w:t>
      </w:r>
      <w:commentRangeEnd w:id="181"/>
      <w:r w:rsidR="0024686C">
        <w:rPr>
          <w:rStyle w:val="CommentReference"/>
        </w:rPr>
        <w:commentReference w:id="181"/>
      </w:r>
      <w:r>
        <w:t xml:space="preserve">were required to present smooth deformations (i.e. the VF nominal values and Jacobian </w:t>
      </w:r>
      <w:del w:id="182" w:author="Partners HealthCare System" w:date="2018-07-10T16:12:00Z">
        <w:r w:rsidDel="00DC4E3E">
          <w:delText xml:space="preserve">was </w:delText>
        </w:r>
      </w:del>
      <w:r>
        <w:t>did not present steep gradients).</w:t>
      </w:r>
      <w:commentRangeEnd w:id="167"/>
      <w:r w:rsidR="0024686C">
        <w:rPr>
          <w:rStyle w:val="CommentReference"/>
        </w:rPr>
        <w:commentReference w:id="167"/>
      </w:r>
    </w:p>
    <w:p w14:paraId="34CC388A" w14:textId="49A258A7" w:rsidR="00666817" w:rsidRDefault="00432670">
      <w:pPr>
        <w:ind w:firstLine="360"/>
        <w:jc w:val="both"/>
      </w:pPr>
      <w:r>
        <w:t xml:space="preserve">The accuracy of the CBCTs and the VFs employed </w:t>
      </w:r>
      <w:del w:id="183" w:author="Partners HealthCare System" w:date="2018-07-10T16:13:00Z">
        <w:r w:rsidDel="00DC4E3E">
          <w:delText xml:space="preserve">in this our method manuscript </w:delText>
        </w:r>
      </w:del>
      <w:r>
        <w:t xml:space="preserve">does not affect the evaluation of the adaptation algorithm. </w:t>
      </w:r>
      <w:del w:id="184" w:author="Partners HealthCare System" w:date="2018-07-10T16:13:00Z">
        <w:r w:rsidDel="00DC4E3E">
          <w:delText>It is understood that the CBCTs and VFs introduce uncertainties. However, e</w:delText>
        </w:r>
      </w:del>
      <w:ins w:id="185" w:author="Partners HealthCare System" w:date="2018-07-10T16:13:00Z">
        <w:r w:rsidR="00DC4E3E">
          <w:t>E</w:t>
        </w:r>
      </w:ins>
      <w:r>
        <w:t>ven though the CBCTs and VFs may not perfectly represent the current patient geometry and deformation, they represent plausible and consistent geometries and deformations of the patient</w:t>
      </w:r>
      <w:del w:id="186" w:author="Partners HealthCare System" w:date="2018-07-10T16:17:00Z">
        <w:r w:rsidDel="00DC4E3E">
          <w:delText>. As long as the geometry contained in the CBCTs isconsistent, the algorithm should be able to adapt the initial plan to it. The same argument can be applied to the VF and, therefore to</w:delText>
        </w:r>
      </w:del>
      <w:ins w:id="187" w:author="Partners HealthCare System" w:date="2018-07-10T16:17:00Z">
        <w:r w:rsidR="00DC4E3E">
          <w:t xml:space="preserve"> as well as</w:t>
        </w:r>
      </w:ins>
      <w:r>
        <w:t xml:space="preserve"> the propagated contours. Improvement of CBCT accuracy and automatic propagation/generation of structure sets is </w:t>
      </w:r>
      <w:del w:id="188" w:author="Partners HealthCare System" w:date="2018-07-10T16:17:00Z">
        <w:r w:rsidDel="00DC4E3E">
          <w:delText xml:space="preserve">still </w:delText>
        </w:r>
      </w:del>
      <w:ins w:id="189" w:author="Partners HealthCare System" w:date="2018-07-10T16:17:00Z">
        <w:r w:rsidR="00DC4E3E">
          <w:t>an active field of</w:t>
        </w:r>
      </w:ins>
      <w:del w:id="190" w:author="Partners HealthCare System" w:date="2018-07-10T16:17:00Z">
        <w:r w:rsidDel="00DC4E3E">
          <w:delText>a</w:delText>
        </w:r>
      </w:del>
      <w:r>
        <w:t xml:space="preserve"> research </w:t>
      </w:r>
      <w:del w:id="191" w:author="Partners HealthCare System" w:date="2018-07-10T16:17:00Z">
        <w:r w:rsidDel="00DC4E3E">
          <w:delText xml:space="preserve">focus in the field </w:delText>
        </w:r>
      </w:del>
      <w:r>
        <w:t xml:space="preserve">[CITATIONS]. Several approaches have been followed regarding the imaging modality best suited to perform online adaptation. An alternative option as the one utilized here is to register and warp the planning CT to the CBCT. However, this method, for instance employed by Kurz et al., </w:t>
      </w:r>
      <w:commentRangeStart w:id="192"/>
      <w:r>
        <w:t xml:space="preserve">has the issue that it has the accuracy of the VF which may not behave properly everywhere and may introduce artifacts, specially in the surface of the patient or in areas where the intensity contrast is low </w:t>
      </w:r>
      <w:commentRangeEnd w:id="192"/>
      <w:r w:rsidR="00DC4E3E">
        <w:rPr>
          <w:rStyle w:val="CommentReference"/>
        </w:rPr>
        <w:commentReference w:id="192"/>
      </w:r>
      <w:r>
        <w:t>[COULD SOMEONE SUGGEST A REFERENCE?].</w:t>
      </w:r>
    </w:p>
    <w:p w14:paraId="19A1E25F" w14:textId="77777777" w:rsidR="00666817" w:rsidRDefault="00666817">
      <w:pPr>
        <w:ind w:firstLine="360"/>
        <w:jc w:val="both"/>
      </w:pPr>
    </w:p>
    <w:p w14:paraId="727620FD" w14:textId="77777777" w:rsidR="00666817" w:rsidRDefault="00432670">
      <w:pPr>
        <w:jc w:val="both"/>
      </w:pPr>
      <w:r>
        <w:rPr>
          <w:i/>
        </w:rPr>
        <w:t>2.4 Adaptation algorithm</w:t>
      </w:r>
    </w:p>
    <w:p w14:paraId="38DC78E1" w14:textId="4997131F" w:rsidR="00666817" w:rsidRDefault="00432670">
      <w:pPr>
        <w:jc w:val="both"/>
      </w:pPr>
      <w:r>
        <w:t xml:space="preserve">The adaptation algorithm was designed as two consecutive methods connected by a GPU based MC validation. First, the geometrical method adjusts the beamlets positions and energies,  creating a </w:t>
      </w:r>
      <w:bookmarkStart w:id="193" w:name="__DdeLink__7975_2537103790"/>
      <w:r>
        <w:t>geometrically adapted plan</w:t>
      </w:r>
      <w:bookmarkEnd w:id="193"/>
      <w:r>
        <w:t>. The geometrically adapted plan is verified on the CBCT</w:t>
      </w:r>
      <w:commentRangeStart w:id="194"/>
      <w:del w:id="195" w:author="Partners HealthCare System" w:date="2018-07-10T16:18:00Z">
        <w:r w:rsidDel="00DC4E3E">
          <w:delText xml:space="preserve"> with GPU-MC</w:delText>
        </w:r>
      </w:del>
      <w:r>
        <w:t>.</w:t>
      </w:r>
      <w:commentRangeEnd w:id="194"/>
      <w:r w:rsidR="00DC4E3E">
        <w:rPr>
          <w:rStyle w:val="CommentReference"/>
        </w:rPr>
        <w:commentReference w:id="194"/>
      </w:r>
      <w:r>
        <w:t xml:space="preserve"> </w:t>
      </w:r>
      <w:r>
        <w:lastRenderedPageBreak/>
        <w:t>If the result is satisfactory, the plan is delivered, if not, the second adaptation method is applied, performing the weight tuning of the beamlets of the geometrically adapted plan. The algorithm performs the following steps:</w:t>
      </w:r>
    </w:p>
    <w:p w14:paraId="7D162A06" w14:textId="77777777" w:rsidR="00666817" w:rsidRDefault="00432670">
      <w:pPr>
        <w:pStyle w:val="ListParagraph"/>
        <w:numPr>
          <w:ilvl w:val="0"/>
          <w:numId w:val="1"/>
        </w:numPr>
        <w:jc w:val="both"/>
      </w:pPr>
      <w:r>
        <w:t>Geometrical adaptation method</w:t>
      </w:r>
    </w:p>
    <w:p w14:paraId="565723A9" w14:textId="77777777" w:rsidR="00666817" w:rsidRDefault="00432670">
      <w:pPr>
        <w:pStyle w:val="ListParagraph"/>
        <w:numPr>
          <w:ilvl w:val="0"/>
          <w:numId w:val="1"/>
        </w:numPr>
        <w:jc w:val="both"/>
      </w:pPr>
      <w:r>
        <w:t>Verification with GPU-MC on CBCT</w:t>
      </w:r>
    </w:p>
    <w:p w14:paraId="67FFF16B" w14:textId="77777777" w:rsidR="00666817" w:rsidRDefault="00432670">
      <w:pPr>
        <w:pStyle w:val="ListParagraph"/>
        <w:numPr>
          <w:ilvl w:val="0"/>
          <w:numId w:val="1"/>
        </w:numPr>
        <w:jc w:val="both"/>
      </w:pPr>
      <w:r>
        <w:t>Weights tuning (if necessary)</w:t>
      </w:r>
    </w:p>
    <w:p w14:paraId="60DD8CB5" w14:textId="77777777" w:rsidR="00666817" w:rsidRDefault="00432670">
      <w:pPr>
        <w:ind w:firstLine="360"/>
        <w:jc w:val="both"/>
      </w:pPr>
      <w:r>
        <w:t>The algorithm was implemented in C++/OpenMP with the raytracing parallelized for NVIDIA GPUs with CUDA. The GPU MC code, gPMC, and the IMPT optimizer, Opt4D, were spawned as subprocesses, automatically providing the required inputs.</w:t>
      </w:r>
    </w:p>
    <w:p w14:paraId="2E6BD8BE" w14:textId="77777777" w:rsidR="00666817" w:rsidRDefault="00666817">
      <w:pPr>
        <w:jc w:val="both"/>
      </w:pPr>
    </w:p>
    <w:p w14:paraId="7A66B475" w14:textId="77777777" w:rsidR="00666817" w:rsidRDefault="00432670">
      <w:pPr>
        <w:jc w:val="both"/>
      </w:pPr>
      <w:r>
        <w:rPr>
          <w:i/>
        </w:rPr>
        <w:t>2.4.1 Geometrical adaptation</w:t>
      </w:r>
    </w:p>
    <w:p w14:paraId="5125D8A0" w14:textId="7633B342" w:rsidR="00666817" w:rsidDel="00DC4E3E" w:rsidRDefault="00432670">
      <w:pPr>
        <w:jc w:val="both"/>
        <w:rPr>
          <w:del w:id="196" w:author="Partners HealthCare System" w:date="2018-07-10T16:20:00Z"/>
        </w:rPr>
      </w:pPr>
      <w:r>
        <w:t>The geometrical adaptation method adjusted the position and energy of the beamlets to the new geometry</w:t>
      </w:r>
      <w:ins w:id="197" w:author="Partners HealthCare System" w:date="2018-07-10T16:20:00Z">
        <w:r w:rsidR="00DC4E3E">
          <w:t xml:space="preserve"> as</w:t>
        </w:r>
      </w:ins>
      <w:del w:id="198" w:author="Partners HealthCare System" w:date="2018-07-10T16:20:00Z">
        <w:r w:rsidDel="00DC4E3E">
          <w:delText>.</w:delText>
        </w:r>
      </w:del>
    </w:p>
    <w:p w14:paraId="33F45029" w14:textId="52CA006A" w:rsidR="00666817" w:rsidRDefault="00432670">
      <w:pPr>
        <w:jc w:val="both"/>
        <w:pPrChange w:id="199" w:author="Partners HealthCare System" w:date="2018-07-10T16:20:00Z">
          <w:pPr>
            <w:ind w:firstLine="360"/>
            <w:jc w:val="both"/>
          </w:pPr>
        </w:pPrChange>
      </w:pPr>
      <w:del w:id="200" w:author="Partners HealthCare System" w:date="2018-07-10T16:20:00Z">
        <w:r w:rsidDel="00DC4E3E">
          <w:delText>The geometrical adaptation method steps are</w:delText>
        </w:r>
      </w:del>
      <w:r>
        <w:t xml:space="preserve"> depicted in figure 2 (left). Each beamlet </w:t>
      </w:r>
      <w:del w:id="201" w:author="Partners HealthCare System" w:date="2018-07-10T16:20:00Z">
        <w:r w:rsidDel="00DC4E3E">
          <w:delText xml:space="preserve">in the plan </w:delText>
        </w:r>
      </w:del>
      <w:r>
        <w:t xml:space="preserve">was raytraced along its central axis until the end of range in the planning CT (1). The locations resulting from the raytracing </w:t>
      </w:r>
      <w:del w:id="202" w:author="Partners HealthCare System" w:date="2018-07-10T16:21:00Z">
        <w:r w:rsidDel="00DC4E3E">
          <w:delText xml:space="preserve">were </w:delText>
        </w:r>
      </w:del>
      <w:ins w:id="203" w:author="Partners HealthCare System" w:date="2018-07-10T16:21:00Z">
        <w:r w:rsidR="00DC4E3E">
          <w:t xml:space="preserve">are </w:t>
        </w:r>
      </w:ins>
      <w:r>
        <w:t xml:space="preserve">called endpoints. To capture the heterogeneity of the patient’s tissue and the subsequent deformation of the Bragg peak, the density of each voxel along the central axis was averaged with its surroundings. The averaging procedure consisted of adding a set of 8 radial probes defined as an octagon on the orthogonal plane around the central axis, which contained the central probe. The radius of the octagon was equal to the </w:t>
      </w:r>
      <w:r>
        <w:rPr>
          <w:rFonts w:ascii="Ubuntu" w:hAnsi="Ubuntu"/>
        </w:rPr>
        <w:t>σ</w:t>
      </w:r>
      <w:r>
        <w:t xml:space="preserve"> of the beamlet profile (Gaussian) in water at the equivalent radiological depth. The radial probes weights were set from the same Gaussian profile. The angular position of the first radial probe was randomized. Because the patient deformation was captured in the VF, the set of original endpoints defined in the CT was warped applying the VF, yielding the position that should be occupied in the new geometry by each endpoint, and, therefore, by the high dose region of each beamlet (2). This was the same deformation previously applied to the contours propagation. </w:t>
      </w:r>
      <w:ins w:id="204" w:author="Partners HealthCare System" w:date="2018-07-10T16:22:00Z">
        <w:r w:rsidR="00DC4E3E">
          <w:t>Next, t</w:t>
        </w:r>
      </w:ins>
      <w:del w:id="205" w:author="Partners HealthCare System" w:date="2018-07-10T16:22:00Z">
        <w:r w:rsidDel="00DC4E3E">
          <w:delText>T</w:delText>
        </w:r>
      </w:del>
      <w:r>
        <w:t xml:space="preserve">he new position of each warped beamlet in the particle source plane was calculated </w:t>
      </w:r>
      <w:del w:id="206" w:author="Partners HealthCare System" w:date="2018-07-10T16:22:00Z">
        <w:r w:rsidDel="00DC4E3E">
          <w:delText xml:space="preserve">next </w:delText>
        </w:r>
      </w:del>
      <w:r>
        <w:t>(3). Then, the shifted beamlets were raytraced in the CBCT applying the averaging procedure (4). Finally, the energies were adjusted to match the end of ranges in the CBCT with the warped endpoints (5).</w:t>
      </w:r>
    </w:p>
    <w:p w14:paraId="3EB40D29" w14:textId="10C9F010" w:rsidR="00666817" w:rsidRDefault="00432670">
      <w:pPr>
        <w:ind w:firstLine="360"/>
        <w:jc w:val="both"/>
      </w:pPr>
      <w:r>
        <w:t xml:space="preserve">In some cases, the endpoints in the original CT (step 1 in figure 2) were located far from the CTV. The VF would have been probed far from the CTV and the beamlets potentially moved a distance and a direction not representing the CTV deformation. To avoid this issue, the endpoints were forced to be within successive expanded CTVs called shells: CTV + 1.0, 1.5, 2.0 and 3.0 cm. Figure 2 (right) exemplifies this procedure. If the central axis of a beamlet entered </w:t>
      </w:r>
      <w:del w:id="207" w:author="Partners HealthCare System" w:date="2018-07-10T16:25:00Z">
        <w:r w:rsidDel="00FC159D">
          <w:delText>the first</w:delText>
        </w:r>
      </w:del>
      <w:ins w:id="208" w:author="Partners HealthCare System" w:date="2018-07-10T16:25:00Z">
        <w:r w:rsidR="00FC159D">
          <w:t>a</w:t>
        </w:r>
      </w:ins>
      <w:r>
        <w:t xml:space="preserve"> shell</w:t>
      </w:r>
      <w:ins w:id="209" w:author="Partners HealthCare System" w:date="2018-07-10T16:26:00Z">
        <w:r w:rsidR="00FC159D">
          <w:t>,</w:t>
        </w:r>
      </w:ins>
      <w:del w:id="210" w:author="Partners HealthCare System" w:date="2018-07-10T16:26:00Z">
        <w:r w:rsidDel="00FC159D">
          <w:delText xml:space="preserve"> </w:delText>
        </w:r>
      </w:del>
      <w:del w:id="211" w:author="Partners HealthCare System" w:date="2018-07-10T16:25:00Z">
        <w:r w:rsidDel="00FC159D">
          <w:delText>(CTV+1.0cm)</w:delText>
        </w:r>
      </w:del>
      <w:del w:id="212" w:author="Partners HealthCare System" w:date="2018-07-10T16:26:00Z">
        <w:r w:rsidDel="00FC159D">
          <w:delText>,</w:delText>
        </w:r>
      </w:del>
      <w:r>
        <w:t xml:space="preserve"> then its endpoint would be either its end-of-range position </w:t>
      </w:r>
      <w:commentRangeStart w:id="213"/>
      <w:r>
        <w:t>or</w:t>
      </w:r>
      <w:commentRangeEnd w:id="213"/>
      <w:r w:rsidR="00FC159D">
        <w:rPr>
          <w:rStyle w:val="CommentReference"/>
        </w:rPr>
        <w:commentReference w:id="213"/>
      </w:r>
      <w:r>
        <w:t xml:space="preserve"> </w:t>
      </w:r>
      <w:bookmarkStart w:id="214" w:name="__DdeLink__2523_1907156311"/>
      <w:r>
        <w:t>its</w:t>
      </w:r>
      <w:bookmarkEnd w:id="214"/>
      <w:r>
        <w:t xml:space="preserve"> last position within this shell. </w:t>
      </w:r>
      <w:del w:id="215" w:author="Partners HealthCare System" w:date="2018-07-10T16:26:00Z">
        <w:r w:rsidDel="00FC159D">
          <w:delText xml:space="preserve">If the central axis of a beamlet entered the second shell, but not the first one, then its endpoint would be either its end-of-range position or </w:delText>
        </w:r>
      </w:del>
      <w:del w:id="216" w:author="Partners HealthCare System" w:date="2018-07-10T16:23:00Z">
        <w:r w:rsidDel="00A9467C">
          <w:delText xml:space="preserve">the </w:delText>
        </w:r>
      </w:del>
      <w:del w:id="217" w:author="Partners HealthCare System" w:date="2018-07-10T16:26:00Z">
        <w:r w:rsidDel="00FC159D">
          <w:delText xml:space="preserve">its position within this shell. The same logic is applied to the other shells. </w:delText>
        </w:r>
      </w:del>
      <w:r>
        <w:t>This assures that the deformation of the CTV, or at least its vicinity, is applied to the beamlets.</w:t>
      </w:r>
    </w:p>
    <w:p w14:paraId="1C69B6B0" w14:textId="77777777" w:rsidR="00666817" w:rsidRDefault="00666817">
      <w:pPr>
        <w:ind w:firstLine="360"/>
        <w:jc w:val="center"/>
        <w:rPr>
          <w:sz w:val="20"/>
          <w:szCs w:val="20"/>
        </w:rPr>
      </w:pPr>
    </w:p>
    <w:tbl>
      <w:tblPr>
        <w:tblW w:w="9360" w:type="dxa"/>
        <w:tblInd w:w="3" w:type="dxa"/>
        <w:tblBorders>
          <w:top w:val="single" w:sz="2" w:space="0" w:color="000001"/>
          <w:left w:val="single" w:sz="2" w:space="0" w:color="000001"/>
          <w:bottom w:val="single" w:sz="2" w:space="0" w:color="000001"/>
          <w:insideH w:val="single" w:sz="2" w:space="0" w:color="000001"/>
        </w:tblBorders>
        <w:tblCellMar>
          <w:top w:w="55" w:type="dxa"/>
          <w:left w:w="47" w:type="dxa"/>
          <w:bottom w:w="55" w:type="dxa"/>
          <w:right w:w="55" w:type="dxa"/>
        </w:tblCellMar>
        <w:tblLook w:val="04A0" w:firstRow="1" w:lastRow="0" w:firstColumn="1" w:lastColumn="0" w:noHBand="0" w:noVBand="1"/>
      </w:tblPr>
      <w:tblGrid>
        <w:gridCol w:w="4681"/>
        <w:gridCol w:w="4679"/>
      </w:tblGrid>
      <w:tr w:rsidR="00666817" w14:paraId="0D904F70" w14:textId="77777777">
        <w:tc>
          <w:tcPr>
            <w:tcW w:w="4680" w:type="dxa"/>
            <w:vMerge w:val="restart"/>
            <w:tcBorders>
              <w:top w:val="single" w:sz="2" w:space="0" w:color="000001"/>
              <w:left w:val="single" w:sz="2" w:space="0" w:color="000001"/>
              <w:bottom w:val="single" w:sz="2" w:space="0" w:color="000001"/>
            </w:tcBorders>
            <w:shd w:val="clear" w:color="auto" w:fill="auto"/>
          </w:tcPr>
          <w:p w14:paraId="1E923AC8" w14:textId="77777777" w:rsidR="00666817" w:rsidRDefault="00432670">
            <w:pPr>
              <w:pStyle w:val="TableContents"/>
            </w:pPr>
            <w:r>
              <w:rPr>
                <w:noProof/>
              </w:rPr>
              <w:lastRenderedPageBreak/>
              <w:drawing>
                <wp:inline distT="0" distB="0" distL="0" distR="0" wp14:anchorId="16504FA8" wp14:editId="220CB06E">
                  <wp:extent cx="2816860" cy="3057525"/>
                  <wp:effectExtent l="0" t="0" r="0" b="0"/>
                  <wp:docPr id="2" name="Picture 4" descr="imgs/adaptation_method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mgs/adaptation_method_end.png"/>
                          <pic:cNvPicPr>
                            <a:picLocks noChangeAspect="1" noChangeArrowheads="1"/>
                          </pic:cNvPicPr>
                        </pic:nvPicPr>
                        <pic:blipFill>
                          <a:blip r:embed="rId10"/>
                          <a:stretch>
                            <a:fillRect/>
                          </a:stretch>
                        </pic:blipFill>
                        <pic:spPr bwMode="auto">
                          <a:xfrm>
                            <a:off x="0" y="0"/>
                            <a:ext cx="2816860" cy="3057525"/>
                          </a:xfrm>
                          <a:prstGeom prst="rect">
                            <a:avLst/>
                          </a:prstGeom>
                        </pic:spPr>
                      </pic:pic>
                    </a:graphicData>
                  </a:graphic>
                </wp:inline>
              </w:drawing>
            </w:r>
          </w:p>
        </w:tc>
        <w:tc>
          <w:tcPr>
            <w:tcW w:w="4679" w:type="dxa"/>
            <w:tcBorders>
              <w:top w:val="single" w:sz="2" w:space="0" w:color="000001"/>
              <w:left w:val="single" w:sz="2" w:space="0" w:color="000001"/>
              <w:bottom w:val="single" w:sz="2" w:space="0" w:color="000001"/>
              <w:right w:val="single" w:sz="2" w:space="0" w:color="000001"/>
            </w:tcBorders>
            <w:shd w:val="clear" w:color="auto" w:fill="auto"/>
          </w:tcPr>
          <w:p w14:paraId="6AE5D103" w14:textId="77777777" w:rsidR="00666817" w:rsidRDefault="00432670">
            <w:pPr>
              <w:pStyle w:val="TableContents"/>
            </w:pPr>
            <w:r>
              <w:rPr>
                <w:noProof/>
              </w:rPr>
              <w:drawing>
                <wp:anchor distT="0" distB="0" distL="0" distR="0" simplePos="0" relativeHeight="11" behindDoc="0" locked="0" layoutInCell="1" allowOverlap="1" wp14:anchorId="5BD941FA" wp14:editId="38C501BE">
                  <wp:simplePos x="0" y="0"/>
                  <wp:positionH relativeFrom="column">
                    <wp:posOffset>240665</wp:posOffset>
                  </wp:positionH>
                  <wp:positionV relativeFrom="paragraph">
                    <wp:posOffset>116205</wp:posOffset>
                  </wp:positionV>
                  <wp:extent cx="2366010" cy="1815465"/>
                  <wp:effectExtent l="0" t="0" r="0" b="0"/>
                  <wp:wrapTopAndBottom/>
                  <wp:docPr id="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pic:cNvPicPr>
                            <a:picLocks noChangeAspect="1" noChangeArrowheads="1"/>
                          </pic:cNvPicPr>
                        </pic:nvPicPr>
                        <pic:blipFill>
                          <a:blip r:embed="rId11"/>
                          <a:stretch>
                            <a:fillRect/>
                          </a:stretch>
                        </pic:blipFill>
                        <pic:spPr bwMode="auto">
                          <a:xfrm>
                            <a:off x="0" y="0"/>
                            <a:ext cx="2366010" cy="1815465"/>
                          </a:xfrm>
                          <a:prstGeom prst="rect">
                            <a:avLst/>
                          </a:prstGeom>
                        </pic:spPr>
                      </pic:pic>
                    </a:graphicData>
                  </a:graphic>
                </wp:anchor>
              </w:drawing>
            </w:r>
          </w:p>
        </w:tc>
      </w:tr>
      <w:tr w:rsidR="00666817" w14:paraId="3D850B60" w14:textId="77777777">
        <w:tc>
          <w:tcPr>
            <w:tcW w:w="4680" w:type="dxa"/>
            <w:vMerge/>
            <w:tcBorders>
              <w:top w:val="single" w:sz="2" w:space="0" w:color="000001"/>
              <w:left w:val="single" w:sz="2" w:space="0" w:color="000001"/>
              <w:bottom w:val="single" w:sz="2" w:space="0" w:color="000001"/>
            </w:tcBorders>
            <w:shd w:val="clear" w:color="auto" w:fill="auto"/>
          </w:tcPr>
          <w:p w14:paraId="74442C2A" w14:textId="77777777" w:rsidR="00666817" w:rsidRDefault="00666817">
            <w:pPr>
              <w:pStyle w:val="TableContents"/>
            </w:pPr>
          </w:p>
        </w:tc>
        <w:tc>
          <w:tcPr>
            <w:tcW w:w="4679" w:type="dxa"/>
            <w:tcBorders>
              <w:top w:val="single" w:sz="2" w:space="0" w:color="000001"/>
              <w:left w:val="single" w:sz="2" w:space="0" w:color="000001"/>
              <w:bottom w:val="single" w:sz="2" w:space="0" w:color="000001"/>
              <w:right w:val="single" w:sz="2" w:space="0" w:color="000001"/>
            </w:tcBorders>
            <w:shd w:val="clear" w:color="auto" w:fill="auto"/>
          </w:tcPr>
          <w:p w14:paraId="765F351A" w14:textId="0DFE5222" w:rsidR="00666817" w:rsidRDefault="00432670" w:rsidP="00A9467C">
            <w:pPr>
              <w:jc w:val="both"/>
            </w:pPr>
            <w:r>
              <w:rPr>
                <w:sz w:val="20"/>
                <w:szCs w:val="20"/>
              </w:rPr>
              <w:t>Figure 2: Left: Geometrical adaptation method. (see text for explanation). Right: Beamlet’s endpoint selection following the expanded CTV shells. The endpoints are</w:t>
            </w:r>
            <w:del w:id="218" w:author="Partners HealthCare System" w:date="2018-07-10T16:23:00Z">
              <w:r w:rsidDel="00A9467C">
                <w:rPr>
                  <w:sz w:val="20"/>
                  <w:szCs w:val="20"/>
                </w:rPr>
                <w:delText xml:space="preserve"> </w:delText>
              </w:r>
            </w:del>
            <w:r>
              <w:rPr>
                <w:sz w:val="20"/>
                <w:szCs w:val="20"/>
              </w:rPr>
              <w:t xml:space="preserve"> represented with the red dots</w:t>
            </w:r>
            <w:ins w:id="219" w:author="Partners HealthCare System" w:date="2018-07-10T16:23:00Z">
              <w:r w:rsidR="00A9467C">
                <w:rPr>
                  <w:sz w:val="20"/>
                  <w:szCs w:val="20"/>
                </w:rPr>
                <w:t xml:space="preserve"> and</w:t>
              </w:r>
            </w:ins>
            <w:del w:id="220" w:author="Partners HealthCare System" w:date="2018-07-10T16:23:00Z">
              <w:r w:rsidDel="00A9467C">
                <w:rPr>
                  <w:sz w:val="20"/>
                  <w:szCs w:val="20"/>
                </w:rPr>
                <w:delText>,</w:delText>
              </w:r>
            </w:del>
            <w:r>
              <w:rPr>
                <w:sz w:val="20"/>
                <w:szCs w:val="20"/>
              </w:rPr>
              <w:t xml:space="preserve"> the end-of-range position of each beamlet with the  rhomboid.</w:t>
            </w:r>
          </w:p>
        </w:tc>
      </w:tr>
    </w:tbl>
    <w:p w14:paraId="34122F21" w14:textId="77777777" w:rsidR="00666817" w:rsidRDefault="00666817">
      <w:pPr>
        <w:jc w:val="center"/>
        <w:rPr>
          <w:sz w:val="20"/>
          <w:szCs w:val="20"/>
        </w:rPr>
      </w:pPr>
    </w:p>
    <w:p w14:paraId="38A6C2E1" w14:textId="77777777" w:rsidR="00666817" w:rsidRDefault="00432670">
      <w:pPr>
        <w:ind w:firstLine="360"/>
        <w:jc w:val="both"/>
      </w:pPr>
      <w:r>
        <w:t>After the geometrical adaptation, the adjusted plan was simulated with gPMC on the CBCT. If the dose distribution fulfilled the clinical requirements, the plan would be delivered. If not, the weight tuning method would be applied.</w:t>
      </w:r>
    </w:p>
    <w:p w14:paraId="708F0CEC" w14:textId="77777777" w:rsidR="00666817" w:rsidRDefault="00666817">
      <w:pPr>
        <w:jc w:val="both"/>
        <w:rPr>
          <w:b/>
          <w:sz w:val="28"/>
        </w:rPr>
      </w:pPr>
    </w:p>
    <w:p w14:paraId="3AEFBC1C" w14:textId="77777777" w:rsidR="00666817" w:rsidRDefault="00432670">
      <w:pPr>
        <w:jc w:val="both"/>
      </w:pPr>
      <w:r>
        <w:rPr>
          <w:i/>
        </w:rPr>
        <w:t>2.4.2 Weight tuning</w:t>
      </w:r>
    </w:p>
    <w:p w14:paraId="1A105A1D" w14:textId="1440785D" w:rsidR="00666817" w:rsidRDefault="00432670">
      <w:pPr>
        <w:jc w:val="both"/>
      </w:pPr>
      <w:r>
        <w:t xml:space="preserve">The IMPT optimization solves an expression of the form of equation 1, with some objectives and constraints to the final dose distribution </w:t>
      </w:r>
      <m:oMath>
        <m:r>
          <w:rPr>
            <w:rFonts w:ascii="Cambria Math" w:hAnsi="Cambria Math"/>
          </w:rPr>
          <m:t>d</m:t>
        </m:r>
      </m:oMath>
      <w:r>
        <w:rPr>
          <w:rFonts w:eastAsiaTheme="minorEastAsia"/>
        </w:rPr>
        <w:t>. In equation 1,</w:t>
      </w:r>
      <w:r>
        <w:t xml:space="preserve"> </w:t>
      </w:r>
      <m:oMath>
        <m:r>
          <w:rPr>
            <w:rFonts w:ascii="Cambria Math" w:hAnsi="Cambria Math"/>
          </w:rPr>
          <m:t>D</m:t>
        </m:r>
      </m:oMath>
      <w:r>
        <w:t xml:space="preserve"> is the dose-influence matrix containing the dose distribution given at each voxel by each beamlet and unit of fluence. </w:t>
      </w:r>
      <m:oMath>
        <m:r>
          <w:rPr>
            <w:rFonts w:ascii="Cambria Math" w:hAnsi="Cambria Math"/>
          </w:rPr>
          <m:t>ω</m:t>
        </m:r>
      </m:oMath>
      <w:r>
        <w:rPr>
          <w:rFonts w:eastAsiaTheme="minorEastAsia"/>
        </w:rPr>
        <w:t xml:space="preserve"> represents the beamlets weights to be optimized. Therefore, </w:t>
      </w:r>
      <m:oMath>
        <m:r>
          <w:rPr>
            <w:rFonts w:ascii="Cambria Math" w:hAnsi="Cambria Math"/>
          </w:rPr>
          <m:t>D</m:t>
        </m:r>
      </m:oMath>
      <w:r>
        <w:rPr>
          <w:rFonts w:eastAsiaTheme="minorEastAsia"/>
        </w:rPr>
        <w:t xml:space="preserve"> provides the all system information. However, calculating a </w:t>
      </w:r>
      <m:oMath>
        <m:r>
          <w:rPr>
            <w:rFonts w:ascii="Cambria Math" w:hAnsi="Cambria Math"/>
          </w:rPr>
          <m:t>D</m:t>
        </m:r>
      </m:oMath>
      <w:r>
        <w:t xml:space="preserve"> matrix with GPU MC with similar uncertainty per beamlet to solve such a problem is computationally demanding and generally not suitable for </w:t>
      </w:r>
      <w:del w:id="221" w:author="Partners HealthCare System" w:date="2018-07-10T16:27:00Z">
        <w:r w:rsidDel="0013195C">
          <w:delText xml:space="preserve">an </w:delText>
        </w:r>
      </w:del>
      <w:r>
        <w:t xml:space="preserve">online application. In order to comply with the requirements of an online application, a solution to extract enough information to define a smaller </w:t>
      </w:r>
      <m:oMath>
        <m:r>
          <w:rPr>
            <w:rFonts w:ascii="Cambria Math" w:hAnsi="Cambria Math"/>
          </w:rPr>
          <m:t>D</m:t>
        </m:r>
      </m:oMath>
      <w:r>
        <w:t xml:space="preserve"> matrix from the geometrically adapted plan validation was found. We found that a minority of the beamlets in an IMPT plan carried the majority of the weight and, therefore, deliver the majority of the dose to the patient. In MC simulations the simulation uncertainty decreases as the number of simulated protons increase. As a consequence, this implies that there was a subset of beamlets simulated at the verification step with enough precision to be used for the weight tuning. Additionally, this subset was responsible for the majority of the dose in the patient and, therefore, would have the biggest influence on the plan performance.</w:t>
      </w:r>
    </w:p>
    <w:p w14:paraId="005DB925" w14:textId="77777777" w:rsidR="00666817" w:rsidRDefault="00666817">
      <w:pPr>
        <w:ind w:firstLine="360"/>
        <w:jc w:val="both"/>
      </w:pPr>
    </w:p>
    <w:p w14:paraId="2694732B" w14:textId="77777777" w:rsidR="00666817" w:rsidRDefault="00F97D1D">
      <w:pPr>
        <w:ind w:firstLine="360"/>
        <w:jc w:val="both"/>
      </w:pPr>
      <m:oMathPara>
        <m:oMath>
          <m:d>
            <m:dPr>
              <m:ctrlPr>
                <w:rPr>
                  <w:rFonts w:ascii="Cambria Math" w:hAnsi="Cambria Math"/>
                </w:rPr>
              </m:ctrlPr>
            </m:dPr>
            <m:e>
              <m:r>
                <w:rPr>
                  <w:rFonts w:ascii="Cambria Math" w:hAnsi="Cambria Math"/>
                </w:rPr>
                <m:t>1</m:t>
              </m:r>
            </m:e>
          </m:d>
          <m:r>
            <w:rPr>
              <w:rFonts w:ascii="Cambria Math" w:hAnsi="Cambria Math"/>
            </w:rPr>
            <m:t>Dω=d</m:t>
          </m:r>
          <m:d>
            <m:dPr>
              <m:ctrlPr>
                <w:rPr>
                  <w:rFonts w:ascii="Cambria Math" w:hAnsi="Cambria Math"/>
                </w:rPr>
              </m:ctrlPr>
            </m:dPr>
            <m:e>
              <m:r>
                <w:rPr>
                  <w:rFonts w:ascii="Cambria Math" w:hAnsi="Cambria Math"/>
                </w:rPr>
                <m:t>2</m:t>
              </m:r>
            </m:e>
          </m:d>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D</m:t>
              </m:r>
            </m:e>
          </m:d>
          <m:r>
            <w:rPr>
              <w:rFonts w:ascii="Cambria Math" w:hAnsi="Cambria Math"/>
            </w:rPr>
            <m:t>ω=d</m:t>
          </m:r>
        </m:oMath>
      </m:oMathPara>
    </w:p>
    <w:p w14:paraId="28131157" w14:textId="77777777" w:rsidR="00666817" w:rsidRDefault="00666817">
      <w:pPr>
        <w:ind w:firstLine="360"/>
        <w:jc w:val="both"/>
      </w:pPr>
    </w:p>
    <w:p w14:paraId="7E8CFADD" w14:textId="77777777" w:rsidR="00666817" w:rsidRDefault="00432670">
      <w:pPr>
        <w:widowControl w:val="0"/>
        <w:ind w:firstLine="360"/>
        <w:jc w:val="both"/>
      </w:pPr>
      <w:r>
        <w:t xml:space="preserve">Consequently, the dose distribution calculated as verification after the geometrical adaptation was stored in the GPU beamlet by beamlet, forming a weighted full </w:t>
      </w:r>
      <m:oMath>
        <m:r>
          <w:rPr>
            <w:rFonts w:ascii="Cambria Math" w:hAnsi="Cambria Math"/>
          </w:rPr>
          <m:t>D</m:t>
        </m:r>
      </m:oMath>
      <w:r>
        <w:rPr>
          <w:i/>
        </w:rPr>
        <w:t xml:space="preserve"> </w:t>
      </w:r>
      <w:r>
        <w:t>matrix containing all the beamlets (</w:t>
      </w:r>
      <m:oMath>
        <m:sSub>
          <m:sSubPr>
            <m:ctrlPr>
              <w:rPr>
                <w:rFonts w:ascii="Cambria Math" w:hAnsi="Cambria Math"/>
              </w:rPr>
            </m:ctrlPr>
          </m:sSubPr>
          <m:e>
            <m:r>
              <w:rPr>
                <w:rFonts w:ascii="Cambria Math" w:hAnsi="Cambria Math"/>
              </w:rPr>
              <m:t>ω</m:t>
            </m:r>
          </m:e>
          <m:sub>
            <m:r>
              <w:rPr>
                <w:rFonts w:ascii="Cambria Math" w:hAnsi="Cambria Math"/>
              </w:rPr>
              <m:t>0F</m:t>
            </m:r>
          </m:sub>
        </m:sSub>
        <m:sSub>
          <m:sSubPr>
            <m:ctrlPr>
              <w:rPr>
                <w:rFonts w:ascii="Cambria Math" w:hAnsi="Cambria Math"/>
              </w:rPr>
            </m:ctrlPr>
          </m:sSubPr>
          <m:e>
            <m:r>
              <w:rPr>
                <w:rFonts w:ascii="Cambria Math" w:hAnsi="Cambria Math"/>
              </w:rPr>
              <m:t>D</m:t>
            </m:r>
          </m:e>
          <m:sub>
            <m:r>
              <w:rPr>
                <w:rFonts w:ascii="Cambria Math" w:hAnsi="Cambria Math"/>
              </w:rPr>
              <m:t>F</m:t>
            </m:r>
          </m:sub>
        </m:sSub>
      </m:oMath>
      <w:r>
        <w:rPr>
          <w:rFonts w:eastAsiaTheme="minorEastAsia"/>
        </w:rPr>
        <w:t xml:space="preserve">, where </w:t>
      </w:r>
      <m:oMath>
        <m:sSub>
          <m:sSubPr>
            <m:ctrlPr>
              <w:rPr>
                <w:rFonts w:ascii="Cambria Math" w:hAnsi="Cambria Math"/>
              </w:rPr>
            </m:ctrlPr>
          </m:sSubPr>
          <m:e>
            <m:r>
              <w:rPr>
                <w:rFonts w:ascii="Cambria Math" w:hAnsi="Cambria Math"/>
              </w:rPr>
              <m:t>ω</m:t>
            </m:r>
          </m:e>
          <m:sub>
            <m:r>
              <w:rPr>
                <w:rFonts w:ascii="Cambria Math" w:hAnsi="Cambria Math"/>
              </w:rPr>
              <m:t>0</m:t>
            </m:r>
          </m:sub>
        </m:sSub>
      </m:oMath>
      <w:r>
        <w:rPr>
          <w:rFonts w:eastAsiaTheme="minorEastAsia"/>
        </w:rPr>
        <w:t xml:space="preserve"> are the original IMPT weights and </w:t>
      </w:r>
      <w:r>
        <w:rPr>
          <w:rFonts w:eastAsiaTheme="minorEastAsia"/>
          <w:i/>
        </w:rPr>
        <w:t xml:space="preserve">F </w:t>
      </w:r>
      <w:r>
        <w:rPr>
          <w:rFonts w:eastAsiaTheme="minorEastAsia"/>
        </w:rPr>
        <w:t xml:space="preserve">stands for </w:t>
      </w:r>
      <w:r>
        <w:rPr>
          <w:rFonts w:eastAsiaTheme="minorEastAsia"/>
        </w:rPr>
        <w:lastRenderedPageBreak/>
        <w:t>full</w:t>
      </w:r>
      <w:r>
        <w:t xml:space="preserve">). Accumulating the dose of each beamlet, the total dose per voxel given by the geometrically adapted plan was retrieved. The smallest set of beamlets carrying at least 50% of the total weight was extracted from </w:t>
      </w:r>
      <m:oMath>
        <m:sSub>
          <m:sSubPr>
            <m:ctrlPr>
              <w:rPr>
                <w:rFonts w:ascii="Cambria Math" w:hAnsi="Cambria Math"/>
              </w:rPr>
            </m:ctrlPr>
          </m:sSubPr>
          <m:e>
            <m:r>
              <w:rPr>
                <w:rFonts w:ascii="Cambria Math" w:hAnsi="Cambria Math"/>
              </w:rPr>
              <m:t>ω</m:t>
            </m:r>
          </m:e>
          <m:sub>
            <m:r>
              <w:rPr>
                <w:rFonts w:ascii="Cambria Math" w:hAnsi="Cambria Math"/>
              </w:rPr>
              <m:t>0F</m:t>
            </m:r>
          </m:sub>
        </m:sSub>
        <m:sSub>
          <m:sSubPr>
            <m:ctrlPr>
              <w:rPr>
                <w:rFonts w:ascii="Cambria Math" w:hAnsi="Cambria Math"/>
              </w:rPr>
            </m:ctrlPr>
          </m:sSubPr>
          <m:e>
            <m:r>
              <w:rPr>
                <w:rFonts w:ascii="Cambria Math" w:hAnsi="Cambria Math"/>
              </w:rPr>
              <m:t>D</m:t>
            </m:r>
          </m:e>
          <m:sub>
            <m:r>
              <w:rPr>
                <w:rFonts w:ascii="Cambria Math" w:hAnsi="Cambria Math"/>
              </w:rPr>
              <m:t>F</m:t>
            </m:r>
          </m:sub>
        </m:sSub>
      </m:oMath>
      <w:r>
        <w:rPr>
          <w:rFonts w:eastAsiaTheme="minorEastAsia"/>
        </w:rPr>
        <w:t xml:space="preserve">, obtaining the matrix representing the subset </w:t>
      </w:r>
      <m:oMath>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D</m:t>
        </m:r>
      </m:oMath>
      <w:r>
        <w:t>. The number of selected beamlets was enforced to be at least 10% of the total to provide more flexibility to the weight tuning process. The dose provided by the non-selected beamlets was accumulated as baseline dose for each voxel. The prescription dose in the target minus the baseline was the dose that the selected beamlets should provide. The weights of the selected beamlets were then tuned to complement the baseline and give the dose prescription in the target while sparing the OARs with the same set of objectives and constraints as in the original plan. Equation (1) was therefore changed to equation (2), where</w:t>
      </w:r>
      <w:r>
        <w:rPr>
          <w:rFonts w:eastAsiaTheme="minorEastAsia"/>
        </w:rPr>
        <w:t xml:space="preserve"> </w:t>
      </w:r>
      <m:oMath>
        <m:r>
          <w:rPr>
            <w:rFonts w:ascii="Cambria Math" w:hAnsi="Cambria Math"/>
          </w:rPr>
          <m:t>ω</m:t>
        </m:r>
      </m:oMath>
      <w:r>
        <w:rPr>
          <w:rFonts w:eastAsiaTheme="minorEastAsia"/>
        </w:rPr>
        <w:t xml:space="preserve"> are, in practice, scaling factors of the initial plan weights</w:t>
      </w:r>
      <w:r>
        <w:t>.</w:t>
      </w:r>
    </w:p>
    <w:p w14:paraId="0180DC56" w14:textId="77777777" w:rsidR="00666817" w:rsidRDefault="00432670">
      <w:pPr>
        <w:widowControl w:val="0"/>
        <w:ind w:firstLine="360"/>
        <w:jc w:val="both"/>
      </w:pPr>
      <w:r>
        <w:t>The same optimizer, Opt4D, from the original IMPT plan was used (see patient cohort section for details). The same OAR objectives and constraints from the original plans were</w:t>
      </w:r>
      <w:del w:id="222" w:author="Partners HealthCare System" w:date="2018-07-10T16:29:00Z">
        <w:r w:rsidDel="00EE298E">
          <w:delText xml:space="preserve"> </w:delText>
        </w:r>
      </w:del>
      <w:r>
        <w:t xml:space="preserve"> enforced. </w:t>
      </w:r>
      <w:commentRangeStart w:id="223"/>
      <w:r>
        <w:t>This is not necessarily the case for other studies or applications</w:t>
      </w:r>
      <w:commentRangeEnd w:id="223"/>
      <w:r w:rsidR="00EE298E">
        <w:rPr>
          <w:rStyle w:val="CommentReference"/>
        </w:rPr>
        <w:commentReference w:id="223"/>
      </w:r>
      <w:r>
        <w:t xml:space="preserve">. Specific dose volume histogram (DVH) points </w:t>
      </w:r>
      <w:commentRangeStart w:id="224"/>
      <w:r>
        <w:t>must be specified taking into account the dose baseline</w:t>
      </w:r>
      <w:commentRangeEnd w:id="224"/>
      <w:r w:rsidR="00EE298E">
        <w:rPr>
          <w:rStyle w:val="CommentReference"/>
        </w:rPr>
        <w:commentReference w:id="224"/>
      </w:r>
      <w:r>
        <w:t xml:space="preserve">. In the case of the target, the weight tuning enforced the same dose levels as in the original plans providing </w:t>
      </w:r>
      <w:commentRangeStart w:id="225"/>
      <w:r>
        <w:t>voxel-dependent maps to define the required dose per voxel</w:t>
      </w:r>
      <w:commentRangeEnd w:id="225"/>
      <w:r w:rsidR="00EE298E">
        <w:rPr>
          <w:rStyle w:val="CommentReference"/>
        </w:rPr>
        <w:commentReference w:id="225"/>
      </w:r>
      <w:r>
        <w:t xml:space="preserve">. Two voxel-dependent dose maps were provided, setting the </w:t>
      </w:r>
      <w:commentRangeStart w:id="226"/>
      <w:r>
        <w:t>minimum and maximum dose desired in the target</w:t>
      </w:r>
      <w:commentRangeEnd w:id="226"/>
      <w:r w:rsidR="00EE298E">
        <w:rPr>
          <w:rStyle w:val="CommentReference"/>
        </w:rPr>
        <w:commentReference w:id="226"/>
      </w:r>
      <w:r>
        <w:t xml:space="preserve">. After the weight tuning, another verification with GPU MC would not be required, as the new plan dose was computed from </w:t>
      </w:r>
      <m:oMath>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D</m:t>
            </m:r>
          </m:e>
        </m:d>
        <m:r>
          <w:rPr>
            <w:rFonts w:ascii="Cambria Math" w:hAnsi="Cambria Math"/>
          </w:rPr>
          <m:t>ω</m:t>
        </m:r>
      </m:oMath>
      <w:r>
        <w:rPr>
          <w:rFonts w:eastAsiaTheme="minorEastAsia"/>
        </w:rPr>
        <w:t xml:space="preserve"> and the baseline</w:t>
      </w:r>
      <w:r>
        <w:t>.</w:t>
      </w:r>
    </w:p>
    <w:p w14:paraId="47918005" w14:textId="5CF18FC6" w:rsidR="00666817" w:rsidRDefault="00432670">
      <w:pPr>
        <w:widowControl w:val="0"/>
        <w:ind w:firstLine="360"/>
        <w:jc w:val="both"/>
      </w:pPr>
      <w:r>
        <w:t xml:space="preserve">The </w:t>
      </w:r>
      <m:oMath>
        <m:r>
          <w:rPr>
            <w:rFonts w:ascii="Cambria Math" w:hAnsi="Cambria Math"/>
          </w:rPr>
          <m:t>D</m:t>
        </m:r>
      </m:oMath>
      <w:r>
        <w:t xml:space="preserve"> matrices can be large files that could cause an overflow in the memory of GPU devices during MC simulations</w:t>
      </w:r>
      <w:del w:id="227" w:author="Partners HealthCare System" w:date="2018-07-10T16:32:00Z">
        <w:r w:rsidDel="00EE298E">
          <w:delText xml:space="preserve"> as they are being created</w:delText>
        </w:r>
      </w:del>
      <w:r>
        <w:t xml:space="preserve">. Usually, to facilitate storage and speed up the optimization, </w:t>
      </w:r>
      <m:oMath>
        <m:r>
          <w:rPr>
            <w:rFonts w:ascii="Cambria Math" w:hAnsi="Cambria Math"/>
          </w:rPr>
          <m:t>D</m:t>
        </m:r>
      </m:oMath>
      <w:r>
        <w:t xml:space="preserve"> matrices are post-processed and voxels below a certain small dose threshold are dropped without biasing the resultant plan. However, this approach cannot be used while </w:t>
      </w:r>
      <m:oMath>
        <m:r>
          <w:rPr>
            <w:rFonts w:ascii="Cambria Math" w:hAnsi="Cambria Math"/>
          </w:rPr>
          <m:t>D</m:t>
        </m:r>
      </m:oMath>
      <w:r>
        <w:t xml:space="preserve"> is being constructed in the GPU because that information is only available after all the protons have been simulated. Therefore, to fit the </w:t>
      </w:r>
      <m:oMath>
        <m:r>
          <w:rPr>
            <w:rFonts w:ascii="Cambria Math" w:hAnsi="Cambria Math"/>
          </w:rPr>
          <m:t>D</m:t>
        </m:r>
      </m:oMath>
      <w:r>
        <w:t xml:space="preserve"> matrices in the GPU, gPMC was extended to score dose in arbitrarily-shaped regions of interest defined by voxelized masks, allowing a significant reduction of the </w:t>
      </w:r>
      <m:oMath>
        <m:r>
          <w:rPr>
            <w:rFonts w:ascii="Cambria Math" w:hAnsi="Cambria Math"/>
          </w:rPr>
          <m:t>D</m:t>
        </m:r>
      </m:oMath>
      <w:r>
        <w:t xml:space="preserve"> matrices size. The region of interest defined by the masks covered the dose bath.</w:t>
      </w:r>
    </w:p>
    <w:p w14:paraId="33E9232C" w14:textId="7FCC4DBC" w:rsidR="00666817" w:rsidRDefault="00432670">
      <w:pPr>
        <w:widowControl w:val="0"/>
        <w:ind w:firstLine="360"/>
        <w:jc w:val="both"/>
      </w:pPr>
      <w:r>
        <w:t xml:space="preserve">The conditions to select the subset of beamlets (the minimum weight of 50% they had to provide, being at least 10% of the total plan spots) were chosen empirically by observing the shape of the cumulative weight distribution and early adaptation results. Different optimizers produce different weight distributions, some giving more weight to individual beamlets and others producing more balanced plans. The L-BFGS algorithm, implemented in Opt4D and utilized here, has been reported to produce individual beamlets with high weights. </w:t>
      </w:r>
      <w:ins w:id="228" w:author="Partners HealthCare System" w:date="2018-07-10T16:35:00Z">
        <w:r w:rsidR="00B54976">
          <w:t xml:space="preserve">The performance of our method would for sure depend on the individual optimizer. </w:t>
        </w:r>
      </w:ins>
      <w:del w:id="229" w:author="Partners HealthCare System" w:date="2018-07-10T16:35:00Z">
        <w:r w:rsidDel="00B54976">
          <w:delText>It has not been studied how this method would work with optimizers producing plans with a more balanced weight distribution. Additionally, s</w:delText>
        </w:r>
      </w:del>
      <w:ins w:id="230" w:author="Partners HealthCare System" w:date="2018-07-10T16:35:00Z">
        <w:r w:rsidR="00B54976">
          <w:t>For instance s</w:t>
        </w:r>
      </w:ins>
      <w:r>
        <w:t xml:space="preserve">electing the beamlets with higher weights may </w:t>
      </w:r>
      <w:del w:id="231" w:author="Partners HealthCare System" w:date="2018-07-10T16:35:00Z">
        <w:r w:rsidDel="00B54976">
          <w:delText xml:space="preserve">also </w:delText>
        </w:r>
      </w:del>
      <w:r>
        <w:t>bias the selection towards the beamlets with higher energies. However, when employing several fields this situation should be alleviated.</w:t>
      </w:r>
    </w:p>
    <w:p w14:paraId="11F72EBF" w14:textId="77777777" w:rsidR="00666817" w:rsidRDefault="00666817">
      <w:pPr>
        <w:widowControl w:val="0"/>
        <w:jc w:val="both"/>
      </w:pPr>
    </w:p>
    <w:p w14:paraId="52C90E1B" w14:textId="77777777" w:rsidR="00666817" w:rsidRDefault="00432670">
      <w:r>
        <w:rPr>
          <w:i/>
        </w:rPr>
        <w:t>2.5 Studied approaches and evaluation metrics</w:t>
      </w:r>
    </w:p>
    <w:p w14:paraId="062F0EE8" w14:textId="0AF8C3D4" w:rsidR="00666817" w:rsidRDefault="00432670">
      <w:pPr>
        <w:jc w:val="both"/>
      </w:pPr>
      <w:r>
        <w:t xml:space="preserve">The geometrical adaptation method and geometrical+weights adaptation methods were studied </w:t>
      </w:r>
      <w:ins w:id="232" w:author="Partners HealthCare System" w:date="2018-07-10T16:38:00Z">
        <w:r w:rsidR="00A1105E">
          <w:t>separately.</w:t>
        </w:r>
      </w:ins>
      <w:del w:id="233" w:author="Partners HealthCare System" w:date="2018-07-10T16:38:00Z">
        <w:r w:rsidDel="00A1105E">
          <w:delText>and compared against the original plans and the original plans delivered to the CBCTs.</w:delText>
        </w:r>
      </w:del>
      <w:r>
        <w:t xml:space="preserve"> The geometrical adaptation method was applied in four modes:</w:t>
      </w:r>
    </w:p>
    <w:p w14:paraId="565B9FBD" w14:textId="77777777" w:rsidR="00666817" w:rsidRDefault="00432670">
      <w:pPr>
        <w:numPr>
          <w:ilvl w:val="0"/>
          <w:numId w:val="2"/>
        </w:numPr>
        <w:jc w:val="both"/>
      </w:pPr>
      <w:r>
        <w:t>Free: Allowing free beamlet position and energy changes by the delivery system.</w:t>
      </w:r>
    </w:p>
    <w:p w14:paraId="140BFE1D" w14:textId="77777777" w:rsidR="00666817" w:rsidRDefault="00432670">
      <w:pPr>
        <w:numPr>
          <w:ilvl w:val="0"/>
          <w:numId w:val="2"/>
        </w:numPr>
        <w:jc w:val="both"/>
      </w:pPr>
      <w:r>
        <w:lastRenderedPageBreak/>
        <w:t>Iso: Changing the plan isocenter with a couch shift, calculated from the average probed VF at the beamlet’s endpoints. The energies were changed as in the Free mode.</w:t>
      </w:r>
    </w:p>
    <w:p w14:paraId="2B2059F4" w14:textId="77777777" w:rsidR="00666817" w:rsidRDefault="00432670">
      <w:pPr>
        <w:numPr>
          <w:ilvl w:val="0"/>
          <w:numId w:val="2"/>
        </w:numPr>
        <w:jc w:val="both"/>
      </w:pPr>
      <w:r>
        <w:t>RS: Changing the energy with range shifters, calculated from the average energy shift per field. The positions were changed as in the Free mode.</w:t>
      </w:r>
    </w:p>
    <w:p w14:paraId="1327C10E" w14:textId="77777777" w:rsidR="00666817" w:rsidRDefault="00432670">
      <w:pPr>
        <w:numPr>
          <w:ilvl w:val="0"/>
          <w:numId w:val="2"/>
        </w:numPr>
        <w:jc w:val="both"/>
      </w:pPr>
      <w:r>
        <w:t>Iso-RS: Constraining the position and energy changes with a isocenter and constant range shift.</w:t>
      </w:r>
    </w:p>
    <w:p w14:paraId="772600A3" w14:textId="77777777" w:rsidR="00666817" w:rsidRDefault="00432670">
      <w:pPr>
        <w:jc w:val="both"/>
      </w:pPr>
      <w:r>
        <w:t>The geometrical adaptation method is the basis of the weight tuning method, therefore each of these modes was studied with and without weight tuning. Thus, forming 8 adaptation approaches that were compared against the original plans and the original plans delivered to the CBCTs without adaptation.</w:t>
      </w:r>
    </w:p>
    <w:p w14:paraId="07F36328" w14:textId="7496CFAC" w:rsidR="00666817" w:rsidRDefault="00432670">
      <w:pPr>
        <w:ind w:firstLine="360"/>
        <w:jc w:val="both"/>
      </w:pPr>
      <w:r>
        <w:t xml:space="preserve">Dosimetric comparisons in the target were performed based on V95, V98, V107, V110, D2 and D98 (all in % of structure volume or prescription dose). The dose to OARs was analyzed in terms of mean and maximum dose. The performance was analyzed based on the cumulative dose at the end of treatment (cum.) and also on the individual CBCT scans, extrapolating the values per </w:t>
      </w:r>
      <w:del w:id="234" w:author="Partners HealthCare System" w:date="2018-07-10T16:38:00Z">
        <w:r w:rsidDel="00A1105E">
          <w:delText xml:space="preserve">week </w:delText>
        </w:r>
      </w:del>
      <w:ins w:id="235" w:author="Partners HealthCare System" w:date="2018-07-10T16:38:00Z">
        <w:r w:rsidR="00A1105E">
          <w:t xml:space="preserve">image </w:t>
        </w:r>
      </w:ins>
      <w:r>
        <w:t xml:space="preserve">to full treatment for easier comparison. Although the cumulative dose is more clinically meaningful, this is a procedure to be used at each fraction, so its performance was judge on this basis as well. Also, if hypofractionation schemes are </w:t>
      </w:r>
      <w:del w:id="236" w:author="Partners HealthCare System" w:date="2018-07-10T16:39:00Z">
        <w:r w:rsidDel="00A1105E">
          <w:delText xml:space="preserve">intended to be </w:delText>
        </w:r>
      </w:del>
      <w:r>
        <w:t>employed, good performance at every fraction is desired. A constant RBE = 1.1 was applied throughout the study. Boxplots were utilized to summarize the results, with the median, the lower/upper hinges corresponding to the first and third quartiles (the 25th and 75th percentiles), the lower/upper whisker extending from the hinge to the smallest/largest value no further than 1.5 times the inter-quartile range from the hinge, and observations beyond the whiskers plotted individually as outliers</w:t>
      </w:r>
      <w:r>
        <w:rPr>
          <w:rFonts w:ascii="Source Sans Pro;Helvetica Neue;" w:hAnsi="Source Sans Pro;Helvetica Neue;"/>
          <w:color w:val="444444"/>
        </w:rPr>
        <w:t>.</w:t>
      </w:r>
    </w:p>
    <w:p w14:paraId="1F2FA56A" w14:textId="77777777" w:rsidR="00666817" w:rsidRDefault="00666817"/>
    <w:p w14:paraId="01E9899C" w14:textId="77777777" w:rsidR="00666817" w:rsidRDefault="00432670">
      <w:pPr>
        <w:jc w:val="both"/>
      </w:pPr>
      <w:r>
        <w:rPr>
          <w:b/>
          <w:sz w:val="28"/>
        </w:rPr>
        <w:t>3 Results and discussion</w:t>
      </w:r>
    </w:p>
    <w:p w14:paraId="7750DEB0" w14:textId="77777777" w:rsidR="00666817" w:rsidRDefault="00666817"/>
    <w:p w14:paraId="747C0EE8" w14:textId="5C607711" w:rsidR="00666817" w:rsidRDefault="00432670">
      <w:pPr>
        <w:jc w:val="both"/>
      </w:pPr>
      <w:r>
        <w:t xml:space="preserve">In this section, the performance of the original plans on the CBCT scans was analyzed first. Afterwards, the adaptation performance was investigated and compared, first using only the geometrical adaptation and secondly using also the weight tuning. </w:t>
      </w:r>
      <w:del w:id="237" w:author="Partners HealthCare System" w:date="2018-07-10T16:40:00Z">
        <w:r w:rsidDel="00A1105E">
          <w:delText>Lastly</w:delText>
        </w:r>
      </w:del>
      <w:ins w:id="238" w:author="Partners HealthCare System" w:date="2018-07-10T16:40:00Z">
        <w:r w:rsidR="00A1105E">
          <w:t>Furthermore</w:t>
        </w:r>
      </w:ins>
      <w:r>
        <w:t xml:space="preserve">, the time it took the algorithm to produce the adaptations was </w:t>
      </w:r>
      <w:del w:id="239" w:author="Partners HealthCare System" w:date="2018-07-10T16:40:00Z">
        <w:r w:rsidDel="00A1105E">
          <w:delText>given</w:delText>
        </w:r>
      </w:del>
      <w:ins w:id="240" w:author="Partners HealthCare System" w:date="2018-07-10T16:40:00Z">
        <w:r w:rsidR="00A1105E">
          <w:t>recorded</w:t>
        </w:r>
      </w:ins>
      <w:r>
        <w:t xml:space="preserve">. </w:t>
      </w:r>
      <w:commentRangeStart w:id="241"/>
      <w:r>
        <w:t xml:space="preserve">Appendix 1 in the </w:t>
      </w:r>
      <w:commentRangeStart w:id="242"/>
      <w:r>
        <w:t>supporting documents</w:t>
      </w:r>
      <w:commentRangeEnd w:id="242"/>
      <w:r w:rsidR="00A1105E">
        <w:rPr>
          <w:rStyle w:val="CommentReference"/>
        </w:rPr>
        <w:commentReference w:id="242"/>
      </w:r>
      <w:r>
        <w:t xml:space="preserve"> shows the example of 2 patients’ VFs as probed by the adaptation procedure</w:t>
      </w:r>
      <w:ins w:id="243" w:author="Partners HealthCare System" w:date="2018-07-10T16:41:00Z">
        <w:r w:rsidR="00A1105E">
          <w:t xml:space="preserve"> </w:t>
        </w:r>
      </w:ins>
      <w:r>
        <w:t>and the beamlet’s energy, positions and weights change with the adaptation procedure in Free geometrical mode and weight tuning</w:t>
      </w:r>
      <w:commentRangeEnd w:id="241"/>
      <w:r w:rsidR="00A1105E">
        <w:rPr>
          <w:rStyle w:val="CommentReference"/>
        </w:rPr>
        <w:commentReference w:id="241"/>
      </w:r>
      <w:r>
        <w:t>.</w:t>
      </w:r>
    </w:p>
    <w:p w14:paraId="5654CCB2" w14:textId="77777777" w:rsidR="00666817" w:rsidRDefault="00666817"/>
    <w:p w14:paraId="0E3DB098" w14:textId="77777777" w:rsidR="00666817" w:rsidRDefault="00432670">
      <w:r>
        <w:rPr>
          <w:i/>
        </w:rPr>
        <w:t>3.1 Original plans on changing geometries</w:t>
      </w:r>
    </w:p>
    <w:p w14:paraId="6FAC6838" w14:textId="77777777" w:rsidR="00666817" w:rsidRDefault="00432670">
      <w:pPr>
        <w:jc w:val="both"/>
      </w:pPr>
      <w:r>
        <w:t>The performance of the original plans on the new geometries defined the corrections the adaptation algorithms must achieve. This was expected to be challenging because the plans were performed without CTV margins for the purpose of this study. The scans were taken weekly, which may increase the observed anatomy evolution, but not the setup errors.</w:t>
      </w:r>
    </w:p>
    <w:p w14:paraId="4427249B" w14:textId="1D4792EF" w:rsidR="00666817" w:rsidRDefault="00432670">
      <w:pPr>
        <w:ind w:firstLine="360"/>
        <w:jc w:val="both"/>
      </w:pPr>
      <w:r>
        <w:t>Figure 3</w:t>
      </w:r>
      <w:ins w:id="244" w:author="Partners HealthCare System" w:date="2018-07-10T16:48:00Z">
        <w:r w:rsidR="00695A4C">
          <w:t xml:space="preserve"> </w:t>
        </w:r>
      </w:ins>
      <w:r>
        <w:t xml:space="preserve">(left) shows </w:t>
      </w:r>
      <m:oMath>
        <m:sSub>
          <m:sSubPr>
            <m:ctrlPr>
              <w:rPr>
                <w:rFonts w:ascii="Cambria Math" w:hAnsi="Cambria Math"/>
              </w:rPr>
            </m:ctrlPr>
          </m:sSubPr>
          <m:e>
            <m:r>
              <w:rPr>
                <w:rFonts w:ascii="Cambria Math" w:hAnsi="Cambria Math"/>
              </w:rPr>
              <m:t>V95</m:t>
            </m:r>
          </m:e>
          <m:sub>
            <m:r>
              <w:rPr>
                <w:rFonts w:ascii="Cambria Math" w:hAnsi="Cambria Math"/>
              </w:rPr>
              <m:t>unadapt</m:t>
            </m:r>
          </m:sub>
        </m:sSub>
        <m:r>
          <w:rPr>
            <w:rFonts w:ascii="Cambria Math" w:hAnsi="Cambria Math"/>
          </w:rPr>
          <m:t>-</m:t>
        </m:r>
        <m:sSub>
          <m:sSubPr>
            <m:ctrlPr>
              <w:rPr>
                <w:rFonts w:ascii="Cambria Math" w:hAnsi="Cambria Math"/>
              </w:rPr>
            </m:ctrlPr>
          </m:sSubPr>
          <m:e>
            <m:r>
              <w:rPr>
                <w:rFonts w:ascii="Cambria Math" w:hAnsi="Cambria Math"/>
              </w:rPr>
              <m:t>V95</m:t>
            </m:r>
          </m:e>
          <m:sub>
            <m:r>
              <w:rPr>
                <w:rFonts w:ascii="Cambria Math" w:hAnsi="Cambria Math"/>
              </w:rPr>
              <m:t>plan</m:t>
            </m:r>
          </m:sub>
        </m:sSub>
      </m:oMath>
      <w:r>
        <w:rPr>
          <w:rFonts w:eastAsiaTheme="minorEastAsia"/>
        </w:rPr>
        <w:t xml:space="preserve"> in the CTV for </w:t>
      </w:r>
      <w:r>
        <w:t xml:space="preserve">the </w:t>
      </w:r>
      <w:bookmarkStart w:id="245" w:name="__DdeLink__2227_1731943139"/>
      <w:bookmarkStart w:id="246" w:name="__DdeLink__2365_1907156311"/>
      <w:r>
        <w:t>c</w:t>
      </w:r>
      <w:bookmarkEnd w:id="245"/>
      <w:r>
        <w:t>umulative</w:t>
      </w:r>
      <w:bookmarkEnd w:id="246"/>
      <w:r>
        <w:t xml:space="preserve"> (cum.) dose and the dose in the individual CBCTs, per patient.</w:t>
      </w:r>
      <w:r>
        <w:rPr>
          <w:rFonts w:eastAsiaTheme="minorEastAsia"/>
        </w:rPr>
        <w:t xml:space="preserve"> The cumulative distribution was the result of delivering the whole treatment to the successive CBCTs. The results per patient were also plotted with boxplots to better represent the plan evolution trend. A gradual descend on the value of this parameter was observed as treatment progressed from scan 1 to scan 7. All the </w:t>
      </w:r>
      <w:r>
        <w:rPr>
          <w:rFonts w:eastAsiaTheme="minorEastAsia"/>
        </w:rPr>
        <w:lastRenderedPageBreak/>
        <w:t>patients</w:t>
      </w:r>
      <w:ins w:id="247" w:author="Partners HealthCare System" w:date="2018-07-10T16:49:00Z">
        <w:r w:rsidR="00695A4C">
          <w:rPr>
            <w:rFonts w:eastAsiaTheme="minorEastAsia"/>
          </w:rPr>
          <w:t>,</w:t>
        </w:r>
      </w:ins>
      <w:r>
        <w:rPr>
          <w:rFonts w:eastAsiaTheme="minorEastAsia"/>
        </w:rPr>
        <w:t xml:space="preserve"> except </w:t>
      </w:r>
      <w:ins w:id="248" w:author="Partners HealthCare System" w:date="2018-07-10T16:49:00Z">
        <w:r w:rsidR="00695A4C">
          <w:rPr>
            <w:rFonts w:eastAsiaTheme="minorEastAsia"/>
          </w:rPr>
          <w:t xml:space="preserve">for </w:t>
        </w:r>
      </w:ins>
      <w:r>
        <w:rPr>
          <w:rFonts w:eastAsiaTheme="minorEastAsia"/>
        </w:rPr>
        <w:t>2 and 5</w:t>
      </w:r>
      <w:ins w:id="249" w:author="Partners HealthCare System" w:date="2018-07-10T16:49:00Z">
        <w:r w:rsidR="00695A4C">
          <w:rPr>
            <w:rFonts w:eastAsiaTheme="minorEastAsia"/>
          </w:rPr>
          <w:t>,</w:t>
        </w:r>
      </w:ins>
      <w:r>
        <w:rPr>
          <w:rFonts w:eastAsiaTheme="minorEastAsia"/>
        </w:rPr>
        <w:t xml:space="preserve"> presented a 5% drop in at least one scan. Half the patients showed a drop of the accumulated dose of at least 5% in </w:t>
      </w:r>
      <w:commentRangeStart w:id="250"/>
      <w:r>
        <w:rPr>
          <w:rFonts w:eastAsiaTheme="minorEastAsia"/>
        </w:rPr>
        <w:t>V95, which was 100% in the plans</w:t>
      </w:r>
      <w:commentRangeEnd w:id="250"/>
      <w:r w:rsidR="00F060B6">
        <w:rPr>
          <w:rStyle w:val="CommentReference"/>
        </w:rPr>
        <w:commentReference w:id="250"/>
      </w:r>
      <w:r>
        <w:rPr>
          <w:rFonts w:eastAsiaTheme="minorEastAsia"/>
        </w:rPr>
        <w:t xml:space="preserve">. If V95 = 95 % were employed as re-planning criteria for the target coverage, half the cases </w:t>
      </w:r>
      <w:del w:id="251" w:author="Partners HealthCare System" w:date="2018-07-10T16:55:00Z">
        <w:r w:rsidDel="00F060B6">
          <w:rPr>
            <w:rFonts w:eastAsiaTheme="minorEastAsia"/>
          </w:rPr>
          <w:delText>here presented should</w:delText>
        </w:r>
      </w:del>
      <w:ins w:id="252" w:author="Partners HealthCare System" w:date="2018-07-10T16:55:00Z">
        <w:r w:rsidR="00F060B6">
          <w:rPr>
            <w:rFonts w:eastAsiaTheme="minorEastAsia"/>
          </w:rPr>
          <w:t>would</w:t>
        </w:r>
      </w:ins>
      <w:r>
        <w:rPr>
          <w:rFonts w:eastAsiaTheme="minorEastAsia"/>
        </w:rPr>
        <w:t xml:space="preserve"> have been re-planned</w:t>
      </w:r>
      <w:del w:id="253" w:author="Partners HealthCare System" w:date="2018-07-10T16:54:00Z">
        <w:r w:rsidDel="00F060B6">
          <w:rPr>
            <w:rFonts w:eastAsiaTheme="minorEastAsia"/>
          </w:rPr>
          <w:delText xml:space="preserve"> based on this criteria only</w:delText>
        </w:r>
      </w:del>
      <w:r>
        <w:rPr>
          <w:rFonts w:eastAsiaTheme="minorEastAsia"/>
        </w:rPr>
        <w:t xml:space="preserve">. Few evaluations on the scans had a V100 &gt; 90% and, although not shown explicitly for brevity, only patient 5 presented a </w:t>
      </w:r>
      <w:bookmarkStart w:id="254" w:name="__DdeLink__2227_17319431391"/>
      <w:r>
        <w:rPr>
          <w:rFonts w:eastAsiaTheme="minorEastAsia"/>
        </w:rPr>
        <w:t>c</w:t>
      </w:r>
      <w:bookmarkEnd w:id="254"/>
      <w:r>
        <w:rPr>
          <w:rFonts w:eastAsiaTheme="minorEastAsia"/>
        </w:rPr>
        <w:t>umulative V100 &gt; 90 % (V100 = 91.0 %), which might have triggered re-planning for all cases, depending on the institution protocol. The average D98, mean and D2 dose percentage in the target changed from 98.9, 103.3 and 106.9 % at the original plans to 90.2, 101.8 and 108.4 % in the cumulative distributions. If maintaining target coverage in the target is the main goal, the parameters measuring target overdose should be judge having the coverage in mind, as a D2 value similar or better than the plan is only relevant if coverage is provided as well.</w:t>
      </w:r>
    </w:p>
    <w:p w14:paraId="2CB41651" w14:textId="71B84F01" w:rsidR="00666817" w:rsidRDefault="00432670">
      <w:pPr>
        <w:ind w:firstLine="360"/>
        <w:jc w:val="both"/>
      </w:pPr>
      <w:r>
        <w:rPr>
          <w:rFonts w:eastAsiaTheme="minorEastAsia"/>
        </w:rPr>
        <w:t>Some cases, such as patient 5, did not show big CTV coverage degradations (figure 3</w:t>
      </w:r>
      <w:ins w:id="255" w:author="Partners HealthCare System" w:date="2018-07-10T16:55:00Z">
        <w:r w:rsidR="00F060B6">
          <w:rPr>
            <w:rFonts w:eastAsiaTheme="minorEastAsia"/>
          </w:rPr>
          <w:t xml:space="preserve"> </w:t>
        </w:r>
      </w:ins>
      <w:r>
        <w:rPr>
          <w:rFonts w:eastAsiaTheme="minorEastAsia"/>
        </w:rPr>
        <w:t>(top-right)), but the dose levels to OARs increased due to the geometry changes and the loss of conformality. On the other hand, patients such as 4, 7 and 8 showed drastic drops in plan quality. The original plan and cumulative dose DVHs for patient 7 are shown in figure 3 (right-bottom).</w:t>
      </w:r>
    </w:p>
    <w:p w14:paraId="13C8EA42" w14:textId="77777777" w:rsidR="00666817" w:rsidRDefault="00666817">
      <w:pPr>
        <w:ind w:firstLine="360"/>
        <w:jc w:val="both"/>
        <w:rPr>
          <w:rFonts w:eastAsiaTheme="minorEastAsia"/>
        </w:rPr>
      </w:pPr>
    </w:p>
    <w:p w14:paraId="1DCFAEBC" w14:textId="77777777" w:rsidR="00666817" w:rsidRDefault="00666817">
      <w:pPr>
        <w:jc w:val="both"/>
        <w:rPr>
          <w:rFonts w:eastAsiaTheme="minorEastAsia"/>
        </w:rPr>
      </w:pPr>
    </w:p>
    <w:tbl>
      <w:tblPr>
        <w:tblStyle w:val="TableGrid"/>
        <w:tblW w:w="9345" w:type="dxa"/>
        <w:tblInd w:w="-113" w:type="dxa"/>
        <w:tblLook w:val="04A0" w:firstRow="1" w:lastRow="0" w:firstColumn="1" w:lastColumn="0" w:noHBand="0" w:noVBand="1"/>
      </w:tblPr>
      <w:tblGrid>
        <w:gridCol w:w="4878"/>
        <w:gridCol w:w="4554"/>
      </w:tblGrid>
      <w:tr w:rsidR="00666817" w14:paraId="2E62D474" w14:textId="77777777">
        <w:tc>
          <w:tcPr>
            <w:tcW w:w="4678" w:type="dxa"/>
            <w:shd w:val="clear" w:color="auto" w:fill="auto"/>
          </w:tcPr>
          <w:p w14:paraId="436F2416" w14:textId="77777777" w:rsidR="00666817" w:rsidRDefault="00432670">
            <w:pPr>
              <w:ind w:left="-116" w:right="-89"/>
            </w:pPr>
            <w:r>
              <w:rPr>
                <w:noProof/>
              </w:rPr>
              <w:drawing>
                <wp:anchor distT="0" distB="0" distL="0" distR="0" simplePos="0" relativeHeight="8" behindDoc="0" locked="0" layoutInCell="1" allowOverlap="1" wp14:anchorId="78E09B67" wp14:editId="5BB6C643">
                  <wp:simplePos x="0" y="0"/>
                  <wp:positionH relativeFrom="column">
                    <wp:align>center</wp:align>
                  </wp:positionH>
                  <wp:positionV relativeFrom="paragraph">
                    <wp:posOffset>635</wp:posOffset>
                  </wp:positionV>
                  <wp:extent cx="2960370" cy="2048510"/>
                  <wp:effectExtent l="0" t="0" r="0" b="0"/>
                  <wp:wrapTopAndBottom/>
                  <wp:docPr id="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
                          <pic:cNvPicPr>
                            <a:picLocks noChangeAspect="1" noChangeArrowheads="1"/>
                          </pic:cNvPicPr>
                        </pic:nvPicPr>
                        <pic:blipFill>
                          <a:blip r:embed="rId12"/>
                          <a:stretch>
                            <a:fillRect/>
                          </a:stretch>
                        </pic:blipFill>
                        <pic:spPr bwMode="auto">
                          <a:xfrm>
                            <a:off x="0" y="0"/>
                            <a:ext cx="2960370" cy="2048510"/>
                          </a:xfrm>
                          <a:prstGeom prst="rect">
                            <a:avLst/>
                          </a:prstGeom>
                        </pic:spPr>
                      </pic:pic>
                    </a:graphicData>
                  </a:graphic>
                </wp:anchor>
              </w:drawing>
            </w:r>
          </w:p>
        </w:tc>
        <w:tc>
          <w:tcPr>
            <w:tcW w:w="4666" w:type="dxa"/>
            <w:vMerge w:val="restart"/>
            <w:shd w:val="clear" w:color="auto" w:fill="auto"/>
          </w:tcPr>
          <w:p w14:paraId="19C825E7" w14:textId="77777777" w:rsidR="00666817" w:rsidRDefault="00432670">
            <w:pPr>
              <w:ind w:left="-128" w:right="-108"/>
            </w:pPr>
            <w:r>
              <w:rPr>
                <w:noProof/>
              </w:rPr>
              <w:drawing>
                <wp:inline distT="0" distB="0" distL="0" distR="0" wp14:anchorId="0DE0DE52" wp14:editId="06BDAB70">
                  <wp:extent cx="2904490" cy="3432810"/>
                  <wp:effectExtent l="0" t="0" r="0" b="0"/>
                  <wp:docPr id="5" name="Picture 11" descr="imgs/unadapted_cumulative_DV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imgs/unadapted_cumulative_DVHs.png"/>
                          <pic:cNvPicPr>
                            <a:picLocks noChangeAspect="1" noChangeArrowheads="1"/>
                          </pic:cNvPicPr>
                        </pic:nvPicPr>
                        <pic:blipFill>
                          <a:blip r:embed="rId13"/>
                          <a:stretch>
                            <a:fillRect/>
                          </a:stretch>
                        </pic:blipFill>
                        <pic:spPr bwMode="auto">
                          <a:xfrm>
                            <a:off x="0" y="0"/>
                            <a:ext cx="2904490" cy="3432810"/>
                          </a:xfrm>
                          <a:prstGeom prst="rect">
                            <a:avLst/>
                          </a:prstGeom>
                        </pic:spPr>
                      </pic:pic>
                    </a:graphicData>
                  </a:graphic>
                </wp:inline>
              </w:drawing>
            </w:r>
          </w:p>
        </w:tc>
      </w:tr>
      <w:tr w:rsidR="00666817" w14:paraId="76107070" w14:textId="77777777">
        <w:tc>
          <w:tcPr>
            <w:tcW w:w="4678" w:type="dxa"/>
            <w:shd w:val="clear" w:color="auto" w:fill="auto"/>
          </w:tcPr>
          <w:p w14:paraId="207D2F33" w14:textId="77777777" w:rsidR="00666817" w:rsidRDefault="00432670">
            <w:pPr>
              <w:jc w:val="both"/>
            </w:pPr>
            <w:r>
              <w:rPr>
                <w:sz w:val="20"/>
                <w:szCs w:val="20"/>
              </w:rPr>
              <w:t>Figure 3:</w:t>
            </w:r>
            <w:r>
              <w:rPr>
                <w:b/>
                <w:sz w:val="20"/>
                <w:szCs w:val="20"/>
              </w:rPr>
              <w:t xml:space="preserve"> </w:t>
            </w:r>
            <w:r>
              <w:rPr>
                <w:sz w:val="20"/>
                <w:szCs w:val="20"/>
              </w:rPr>
              <w:t>Performance of the original plans on the individual CBCTs and cumulative (Cum.) distribution. Top: Evolution of V95 at every week and cumulative distribution minus the original plan’s V95. Individual points are plotted and joined per patient, as well as their total behavior (boxplots). Patients 4, 7 and 8, with low plan performance, were labelled. Top-right: cumulative dose DVHs of patient 5. Bottom-right: cumulative dose DVHs of patient 7, showing big changes in the CTV.</w:t>
            </w:r>
          </w:p>
        </w:tc>
        <w:tc>
          <w:tcPr>
            <w:tcW w:w="4666" w:type="dxa"/>
            <w:vMerge/>
            <w:shd w:val="clear" w:color="auto" w:fill="auto"/>
          </w:tcPr>
          <w:p w14:paraId="7D886ED2" w14:textId="77777777" w:rsidR="00666817" w:rsidRDefault="00666817"/>
        </w:tc>
      </w:tr>
    </w:tbl>
    <w:p w14:paraId="6FB66628" w14:textId="77777777" w:rsidR="00666817" w:rsidRDefault="00666817"/>
    <w:p w14:paraId="4379F4E8" w14:textId="077A00B8" w:rsidR="00666817" w:rsidRDefault="00432670">
      <w:pPr>
        <w:ind w:firstLine="360"/>
        <w:jc w:val="both"/>
      </w:pPr>
      <w:r>
        <w:rPr>
          <w:rFonts w:eastAsiaTheme="minorEastAsia"/>
        </w:rPr>
        <w:t xml:space="preserve">In general, the studied conditions produced a decrease in parameters measuring target coverage with respect to the original plan, while parameters measuring target overdose increased, smoothing the target DVH. Dose to OARs was increased on average. The evolution of additional CTV DVH points </w:t>
      </w:r>
      <w:del w:id="256" w:author="Partners HealthCare System" w:date="2018-07-10T16:56:00Z">
        <w:r w:rsidDel="00F060B6">
          <w:rPr>
            <w:rFonts w:eastAsiaTheme="minorEastAsia"/>
          </w:rPr>
          <w:delText xml:space="preserve">were </w:delText>
        </w:r>
      </w:del>
      <w:ins w:id="257" w:author="Partners HealthCare System" w:date="2018-07-10T16:56:00Z">
        <w:r w:rsidR="00F060B6">
          <w:rPr>
            <w:rFonts w:eastAsiaTheme="minorEastAsia"/>
          </w:rPr>
          <w:t xml:space="preserve">was </w:t>
        </w:r>
      </w:ins>
      <w:r>
        <w:rPr>
          <w:rFonts w:eastAsiaTheme="minorEastAsia"/>
        </w:rPr>
        <w:t>included in figure 4 and are explained in the next subsection.</w:t>
      </w:r>
    </w:p>
    <w:p w14:paraId="38B5432C" w14:textId="77777777" w:rsidR="00666817" w:rsidRDefault="00666817"/>
    <w:p w14:paraId="1CDEAF20" w14:textId="77777777" w:rsidR="00666817" w:rsidRDefault="00432670">
      <w:r>
        <w:rPr>
          <w:i/>
        </w:rPr>
        <w:lastRenderedPageBreak/>
        <w:t>3.2 Geometrical adaptation method</w:t>
      </w:r>
    </w:p>
    <w:p w14:paraId="25F124AF" w14:textId="7ABE78E0" w:rsidR="00666817" w:rsidRDefault="00432670">
      <w:pPr>
        <w:jc w:val="both"/>
      </w:pPr>
      <w:r>
        <w:t xml:space="preserve">Figure 4 shows </w:t>
      </w:r>
      <w:del w:id="258" w:author="Partners HealthCare System" w:date="2018-07-10T16:57:00Z">
        <w:r w:rsidDel="00C207D4">
          <w:delText xml:space="preserve">boxplots of the distributions of </w:delText>
        </w:r>
      </w:del>
      <w:r>
        <w:t xml:space="preserve">V95, V98, V107, V110, D2 and D98 (%) for the 10 patients. Boxplots for the original plans and the cumulative plan delivered to the CBCTs with and without geometrical adaptation were included and separated by color, allowing the comparison of several CTV DVH bands. Each boxplot </w:t>
      </w:r>
      <w:del w:id="259" w:author="Partners HealthCare System" w:date="2018-07-10T16:59:00Z">
        <w:r w:rsidDel="00C207D4">
          <w:delText xml:space="preserve">summarized </w:delText>
        </w:r>
      </w:del>
      <w:ins w:id="260" w:author="Partners HealthCare System" w:date="2018-07-10T16:59:00Z">
        <w:r w:rsidR="00C207D4">
          <w:t xml:space="preserve">illustrate the variations amongst the </w:t>
        </w:r>
      </w:ins>
      <w:r>
        <w:t>10 patients. Boxplots were included for the original plans in the planning CTs (Plan), the plans delivered to the CBCT scans with no adaptation (None) and the 4 geometrical adaptation modes described in the methods: free energy and position changes (Free), isocenter shifts (Iso), range shifters (RS) and the last two combined (Iso-RS).</w:t>
      </w:r>
    </w:p>
    <w:p w14:paraId="2F19210C" w14:textId="77777777" w:rsidR="00666817" w:rsidRDefault="00432670">
      <w:pPr>
        <w:ind w:firstLine="360"/>
        <w:jc w:val="both"/>
      </w:pPr>
      <w:r>
        <w:t>The plot shows the original plan delivered 95 and 98 % of the prescription dose to the whole CTV volume (orange, leftmost boxplots). The volume percentage decreased as the dose increased until it was ~5% for V107 and close to 0% at V110. The average D98, D2 doses were 99.0 and 107.0 % for the original plans. However, this behavior was not reproduced when the original plans were delivered to the CBCTs without adaptation (None method, yellow, second boxplot from the left),</w:t>
      </w:r>
      <w:r>
        <w:rPr>
          <w:rFonts w:eastAsiaTheme="minorEastAsia"/>
        </w:rPr>
        <w:t xml:space="preserve"> as explained in the previous subsection.</w:t>
      </w:r>
    </w:p>
    <w:p w14:paraId="72158A2B" w14:textId="77777777" w:rsidR="00666817" w:rsidRDefault="00432670">
      <w:pPr>
        <w:jc w:val="both"/>
      </w:pPr>
      <w:r>
        <w:rPr>
          <w:noProof/>
        </w:rPr>
        <w:drawing>
          <wp:anchor distT="0" distB="0" distL="0" distR="0" simplePos="0" relativeHeight="3" behindDoc="0" locked="0" layoutInCell="1" allowOverlap="1" wp14:anchorId="35668B48" wp14:editId="39FA0759">
            <wp:simplePos x="0" y="0"/>
            <wp:positionH relativeFrom="column">
              <wp:align>center</wp:align>
            </wp:positionH>
            <wp:positionV relativeFrom="paragraph">
              <wp:posOffset>121920</wp:posOffset>
            </wp:positionV>
            <wp:extent cx="5754370" cy="2157730"/>
            <wp:effectExtent l="0" t="0" r="0" b="0"/>
            <wp:wrapTopAndBottom/>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4"/>
                    <a:stretch>
                      <a:fillRect/>
                    </a:stretch>
                  </pic:blipFill>
                  <pic:spPr bwMode="auto">
                    <a:xfrm>
                      <a:off x="0" y="0"/>
                      <a:ext cx="5754370" cy="2157730"/>
                    </a:xfrm>
                    <a:prstGeom prst="rect">
                      <a:avLst/>
                    </a:prstGeom>
                  </pic:spPr>
                </pic:pic>
              </a:graphicData>
            </a:graphic>
          </wp:anchor>
        </w:drawing>
      </w:r>
      <w:r>
        <w:rPr>
          <w:rFonts w:eastAsiaTheme="minorEastAsia"/>
          <w:sz w:val="20"/>
          <w:szCs w:val="20"/>
        </w:rPr>
        <w:t>Figure 4: Performance of the cumulative dose of the geometrical adaptation method compared to the original plan and the original plan (Plan) delivered to the CBCTs (None). The geometrical adaptation methods are split into the implemented modes: free energy and position changes (Free), isocenter shifts (Iso), range shifters (RS) and the last two combined (Iso-RS). The modes fail to reproduce the original plan’s values.</w:t>
      </w:r>
    </w:p>
    <w:p w14:paraId="3F629865" w14:textId="77777777" w:rsidR="00666817" w:rsidRDefault="00666817">
      <w:pPr>
        <w:ind w:firstLine="360"/>
        <w:jc w:val="both"/>
        <w:rPr>
          <w:rFonts w:eastAsiaTheme="minorEastAsia"/>
        </w:rPr>
      </w:pPr>
    </w:p>
    <w:p w14:paraId="447D2F6F" w14:textId="02CAF008" w:rsidR="00666817" w:rsidRDefault="00432670">
      <w:pPr>
        <w:ind w:firstLine="360"/>
        <w:jc w:val="both"/>
      </w:pPr>
      <w:del w:id="261" w:author="Partners HealthCare System" w:date="2018-07-10T16:59:00Z">
        <w:r w:rsidDel="00C207D4">
          <w:rPr>
            <w:rFonts w:eastAsiaTheme="minorEastAsia"/>
          </w:rPr>
          <w:delText>It was clear from</w:delText>
        </w:r>
      </w:del>
      <w:ins w:id="262" w:author="Partners HealthCare System" w:date="2018-07-10T16:59:00Z">
        <w:r w:rsidR="00C207D4">
          <w:rPr>
            <w:rFonts w:eastAsiaTheme="minorEastAsia"/>
          </w:rPr>
          <w:t>As shown in</w:t>
        </w:r>
      </w:ins>
      <w:r>
        <w:rPr>
          <w:rFonts w:eastAsiaTheme="minorEastAsia"/>
        </w:rPr>
        <w:t xml:space="preserve"> figure 4</w:t>
      </w:r>
      <w:ins w:id="263" w:author="Partners HealthCare System" w:date="2018-07-10T16:59:00Z">
        <w:r w:rsidR="00C207D4">
          <w:rPr>
            <w:rFonts w:eastAsiaTheme="minorEastAsia"/>
          </w:rPr>
          <w:t>,</w:t>
        </w:r>
      </w:ins>
      <w:del w:id="264" w:author="Partners HealthCare System" w:date="2018-07-10T16:59:00Z">
        <w:r w:rsidDel="00C207D4">
          <w:rPr>
            <w:rFonts w:eastAsiaTheme="minorEastAsia"/>
          </w:rPr>
          <w:delText xml:space="preserve"> that</w:delText>
        </w:r>
      </w:del>
      <w:r>
        <w:rPr>
          <w:rFonts w:eastAsiaTheme="minorEastAsia"/>
        </w:rPr>
        <w:t xml:space="preserve"> the geometrical adaptation method failed to recover the original plans’ prescriptions </w:t>
      </w:r>
      <w:del w:id="265" w:author="Partners HealthCare System" w:date="2018-07-10T17:00:00Z">
        <w:r w:rsidDel="00C207D4">
          <w:rPr>
            <w:rFonts w:eastAsiaTheme="minorEastAsia"/>
          </w:rPr>
          <w:delText>in the</w:delText>
        </w:r>
      </w:del>
      <w:ins w:id="266" w:author="Partners HealthCare System" w:date="2018-07-10T17:00:00Z">
        <w:r w:rsidR="00C207D4">
          <w:rPr>
            <w:rFonts w:eastAsiaTheme="minorEastAsia"/>
          </w:rPr>
          <w:t>for all</w:t>
        </w:r>
      </w:ins>
      <w:r>
        <w:rPr>
          <w:rFonts w:eastAsiaTheme="minorEastAsia"/>
        </w:rPr>
        <w:t xml:space="preserve"> 4 modes</w:t>
      </w:r>
      <w:del w:id="267" w:author="Partners HealthCare System" w:date="2018-07-10T17:00:00Z">
        <w:r w:rsidDel="00C207D4">
          <w:rPr>
            <w:rFonts w:eastAsiaTheme="minorEastAsia"/>
          </w:rPr>
          <w:delText xml:space="preserve"> here studied</w:delText>
        </w:r>
      </w:del>
      <w:r>
        <w:rPr>
          <w:rFonts w:eastAsiaTheme="minorEastAsia"/>
        </w:rPr>
        <w:t>. The Free and Iso modes improved in some cases the performance with respect to not adapting the plan, according to V95 and V98, but in others they performed worse. The beamlets movement created hot-spots in the CTV as show by V107, V110 and D2. Both modes adapting with range shifters (RS, Iso-RS) worsened the CTV coverage as shown with V95 and V98.</w:t>
      </w:r>
    </w:p>
    <w:p w14:paraId="11919FE0" w14:textId="18FA9B50" w:rsidR="00666817" w:rsidRDefault="00432670">
      <w:pPr>
        <w:ind w:firstLine="360"/>
        <w:jc w:val="both"/>
      </w:pPr>
      <w:r>
        <w:rPr>
          <w:rFonts w:eastAsiaTheme="minorEastAsia"/>
        </w:rPr>
        <w:t xml:space="preserve">In general, the geometrical adaptation method did not recover target coverage. There are several reasons, individually or in combination. Although theses methods relocated the beamlets’ end-of-range position in the target according to the deformation, the change of shape of the dose distribution of each beamlet after adaptation produced by the new patient geometry could generate cold/hot spots in the target that impacted the plan quality. Not only the materials traversed may have affected the adapted beamlets, but also the beamlet energy </w:t>
      </w:r>
      <w:r>
        <w:rPr>
          <w:rFonts w:eastAsiaTheme="minorEastAsia"/>
        </w:rPr>
        <w:lastRenderedPageBreak/>
        <w:t>may have changed, which would have changed the beamlet width and energy spread</w:t>
      </w:r>
      <w:del w:id="268" w:author="Partners HealthCare System" w:date="2018-07-10T17:00:00Z">
        <w:r w:rsidDel="00C207D4">
          <w:rPr>
            <w:rFonts w:eastAsiaTheme="minorEastAsia"/>
          </w:rPr>
          <w:delText xml:space="preserve"> coming from the delivery system</w:delText>
        </w:r>
      </w:del>
      <w:r>
        <w:rPr>
          <w:rFonts w:eastAsiaTheme="minorEastAsia"/>
        </w:rPr>
        <w:t xml:space="preserve">. Additionally, the relative positions between endpoints may be different if the VF contained non-parallel deformations, creating potential cold/hot-spots. Because the VFs were probed at certain individual positions, there was an underlying assumption that the VFs behaved smoothly. Any non-smooth regions of the VFs might not be captured by the probing procedure, but they would certainly be used to warp the original contours, potentially creating deformations that the adaptation algorithm did not take into account. However, non-smooth regions of the VFs, specially in low contrast tissue, might be an artifact of the DIR and not actually represent the anatomy deformation. </w:t>
      </w:r>
      <w:del w:id="269" w:author="Partners HealthCare System" w:date="2018-07-10T17:01:00Z">
        <w:r w:rsidDel="00C207D4">
          <w:rPr>
            <w:rFonts w:eastAsiaTheme="minorEastAsia"/>
          </w:rPr>
          <w:delText>A good way of testing this situation is still unknown.</w:delText>
        </w:r>
      </w:del>
    </w:p>
    <w:p w14:paraId="1AAF1318" w14:textId="77777777" w:rsidR="00666817" w:rsidRDefault="00666817">
      <w:pPr>
        <w:rPr>
          <w:i/>
          <w:sz w:val="28"/>
        </w:rPr>
      </w:pPr>
    </w:p>
    <w:p w14:paraId="497C3478" w14:textId="77777777" w:rsidR="00666817" w:rsidRDefault="00432670">
      <w:r>
        <w:rPr>
          <w:i/>
        </w:rPr>
        <w:t>3.3 Geometrical adaptation and weight tuning methods</w:t>
      </w:r>
    </w:p>
    <w:p w14:paraId="3CF5B4A3" w14:textId="25289D53" w:rsidR="00666817" w:rsidRDefault="00432670">
      <w:pPr>
        <w:jc w:val="both"/>
      </w:pPr>
      <w:r>
        <w:t xml:space="preserve">The weight tuning algorithm </w:t>
      </w:r>
      <w:del w:id="270" w:author="Partners HealthCare System" w:date="2018-07-10T17:01:00Z">
        <w:r w:rsidDel="00C207D4">
          <w:delText xml:space="preserve">described in the methods, section 2.3.2, </w:delText>
        </w:r>
      </w:del>
      <w:r>
        <w:t>was applied after simulating the geometrical adaptations in a per-beamlet fashion.</w:t>
      </w:r>
    </w:p>
    <w:p w14:paraId="391FB146" w14:textId="77777777" w:rsidR="00666817" w:rsidRDefault="00666817">
      <w:pPr>
        <w:jc w:val="both"/>
      </w:pPr>
    </w:p>
    <w:p w14:paraId="0FE09F07" w14:textId="77777777" w:rsidR="00666817" w:rsidRDefault="00432670">
      <w:pPr>
        <w:jc w:val="both"/>
      </w:pPr>
      <w:r>
        <w:t>3.3.1 Target coverage</w:t>
      </w:r>
    </w:p>
    <w:p w14:paraId="374185CB" w14:textId="24D98B6F" w:rsidR="00666817" w:rsidRDefault="00432670">
      <w:pPr>
        <w:jc w:val="both"/>
      </w:pPr>
      <w:r>
        <w:t xml:space="preserve">As shown in figure 5, the weight tuning was able to recover good plan quality in terms of the CTV DVH parameters. Again, the boxplots represent the distribution of values for the given parameter evaluated at every patient’s cumulative dose distribution. The Free and Iso modes represented better the results by the initial plan boxplots </w:t>
      </w:r>
      <w:del w:id="271" w:author="Paganetti, Harald" w:date="2018-07-10T17:29:00Z">
        <w:r w:rsidDel="00F97D1D">
          <w:delText xml:space="preserve">in </w:delText>
        </w:r>
      </w:del>
      <w:ins w:id="272" w:author="Paganetti, Harald" w:date="2018-07-10T17:29:00Z">
        <w:r w:rsidR="00F97D1D">
          <w:t xml:space="preserve">for </w:t>
        </w:r>
      </w:ins>
      <w:r>
        <w:t xml:space="preserve">all dosimetric indices, except </w:t>
      </w:r>
      <w:del w:id="273" w:author="Paganetti, Harald" w:date="2018-07-10T17:29:00Z">
        <w:r w:rsidDel="00F97D1D">
          <w:delText xml:space="preserve">in </w:delText>
        </w:r>
      </w:del>
      <w:ins w:id="274" w:author="Paganetti, Harald" w:date="2018-07-10T17:29:00Z">
        <w:r w:rsidR="00F97D1D">
          <w:t xml:space="preserve">for </w:t>
        </w:r>
      </w:ins>
      <w:r>
        <w:t>V107, where the modes showed higher values. These higher values were not reflected in V110</w:t>
      </w:r>
      <w:ins w:id="275" w:author="Paganetti, Harald" w:date="2018-07-10T17:29:00Z">
        <w:r w:rsidR="00F97D1D">
          <w:t xml:space="preserve"> indicating</w:t>
        </w:r>
      </w:ins>
      <w:del w:id="276" w:author="Paganetti, Harald" w:date="2018-07-10T17:29:00Z">
        <w:r w:rsidDel="00F97D1D">
          <w:delText>, which means</w:delText>
        </w:r>
      </w:del>
      <w:r>
        <w:t xml:space="preserve"> that the DVHs had high slopes in the V107-V110 region. Comparing against the non-adapted and the geometrical adaptation method in figure 4, all modes with weight tuning represented an improvement. The modes utilizing range shifters necessitated higher dose levels to achieve similar coverage, as shown in V107, V110 and D2. Figure 5 provides information about the general distribution of DVH parameters values in the same or similar scale as in figure 4, but it does not provide information about what values each patient presents, specifically about the difference between the adaptation and the original plan per patient.</w:t>
      </w:r>
    </w:p>
    <w:p w14:paraId="67B683B3" w14:textId="77777777" w:rsidR="00666817" w:rsidRDefault="00666817">
      <w:pPr>
        <w:jc w:val="both"/>
      </w:pPr>
    </w:p>
    <w:p w14:paraId="5FE76AC1" w14:textId="77777777" w:rsidR="00666817" w:rsidRDefault="00432670">
      <w:pPr>
        <w:jc w:val="both"/>
      </w:pPr>
      <w:r>
        <w:rPr>
          <w:noProof/>
        </w:rPr>
        <w:drawing>
          <wp:anchor distT="0" distB="0" distL="0" distR="0" simplePos="0" relativeHeight="4" behindDoc="0" locked="0" layoutInCell="1" allowOverlap="1" wp14:anchorId="47F8B208" wp14:editId="2AD2A870">
            <wp:simplePos x="0" y="0"/>
            <wp:positionH relativeFrom="column">
              <wp:align>center</wp:align>
            </wp:positionH>
            <wp:positionV relativeFrom="paragraph">
              <wp:posOffset>635</wp:posOffset>
            </wp:positionV>
            <wp:extent cx="5754370" cy="2157730"/>
            <wp:effectExtent l="0" t="0" r="0" b="0"/>
            <wp:wrapTopAndBottom/>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15"/>
                    <a:stretch>
                      <a:fillRect/>
                    </a:stretch>
                  </pic:blipFill>
                  <pic:spPr bwMode="auto">
                    <a:xfrm>
                      <a:off x="0" y="0"/>
                      <a:ext cx="5754370" cy="2157730"/>
                    </a:xfrm>
                    <a:prstGeom prst="rect">
                      <a:avLst/>
                    </a:prstGeom>
                  </pic:spPr>
                </pic:pic>
              </a:graphicData>
            </a:graphic>
          </wp:anchor>
        </w:drawing>
      </w:r>
      <w:r>
        <w:rPr>
          <w:sz w:val="20"/>
          <w:szCs w:val="20"/>
        </w:rPr>
        <w:t xml:space="preserve">Figure 5:  </w:t>
      </w:r>
      <w:r>
        <w:rPr>
          <w:rFonts w:eastAsiaTheme="minorEastAsia"/>
          <w:sz w:val="20"/>
          <w:szCs w:val="20"/>
        </w:rPr>
        <w:t xml:space="preserve">Performance of the cumulative dose of the weight tuned adaptation modes compared to the original plan and the original plan (Plan) delivered to the CBCTs (None).  The Free and Iso modes closely reproduce the original plan’s values. RS and Iso-RS present lower V95 and V98 and higher V107 and V110. </w:t>
      </w:r>
      <w:r>
        <w:rPr>
          <w:sz w:val="20"/>
          <w:szCs w:val="20"/>
        </w:rPr>
        <w:t>The plot scale may have hidden the boxplot color, the order is the same as in the legend.</w:t>
      </w:r>
    </w:p>
    <w:p w14:paraId="4BF74A33" w14:textId="77777777" w:rsidR="00666817" w:rsidRDefault="00666817">
      <w:pPr>
        <w:jc w:val="both"/>
      </w:pPr>
    </w:p>
    <w:p w14:paraId="68E6696E" w14:textId="77777777" w:rsidR="00666817" w:rsidRDefault="00432670">
      <w:pPr>
        <w:ind w:firstLine="360"/>
        <w:jc w:val="both"/>
      </w:pPr>
      <w:r>
        <w:lastRenderedPageBreak/>
        <w:t xml:space="preserve">Figure 6 shows the difference of each adaptation mode minus the original plan per patient (mode – plan, </w:t>
      </w:r>
      <w:r>
        <w:rPr>
          <w:rFonts w:ascii="Ubuntu" w:hAnsi="Ubuntu"/>
          <w:i/>
        </w:rPr>
        <w:t>Δ</w:t>
      </w:r>
      <w:r>
        <w:rPr>
          <w:i/>
        </w:rPr>
        <w:t>%</w:t>
      </w:r>
      <w:r>
        <w:t>). The modes utilizing range shifters were not included in this figure for clarity and because the previous plot showed they had worse performance than the Free and Iso modes. The previous plots focused on the cumulative dose as it was recognized as having more clinical relevance. In this plot, however, the performance of the adaptations on the individual CBCTs was included. Table 2 shows the results for the selected dosimetric indices for the original plan, its performance on the CBCTs and the weight adaptation modes.</w:t>
      </w:r>
    </w:p>
    <w:p w14:paraId="6A67982B" w14:textId="77777777" w:rsidR="00666817" w:rsidRDefault="00432670">
      <w:pPr>
        <w:ind w:firstLine="360"/>
        <w:jc w:val="both"/>
      </w:pPr>
      <w:r>
        <w:rPr>
          <w:noProof/>
        </w:rPr>
        <mc:AlternateContent>
          <mc:Choice Requires="wps">
            <w:drawing>
              <wp:anchor distT="0" distB="0" distL="0" distR="0" simplePos="0" relativeHeight="2" behindDoc="0" locked="0" layoutInCell="1" allowOverlap="1" wp14:anchorId="6E9487C2" wp14:editId="53290AB9">
                <wp:simplePos x="0" y="0"/>
                <wp:positionH relativeFrom="column">
                  <wp:posOffset>107950</wp:posOffset>
                </wp:positionH>
                <wp:positionV relativeFrom="paragraph">
                  <wp:posOffset>5474970</wp:posOffset>
                </wp:positionV>
                <wp:extent cx="31115" cy="17145"/>
                <wp:effectExtent l="0" t="0" r="0" b="0"/>
                <wp:wrapTopAndBottom/>
                <wp:docPr id="8" name="Image3"/>
                <wp:cNvGraphicFramePr/>
                <a:graphic xmlns:a="http://schemas.openxmlformats.org/drawingml/2006/main">
                  <a:graphicData uri="http://schemas.openxmlformats.org/drawingml/2006/picture">
                    <pic:pic xmlns:pic="http://schemas.openxmlformats.org/drawingml/2006/picture">
                      <pic:nvPicPr>
                        <pic:cNvPr id="0" name="Image3"/>
                        <pic:cNvPicPr/>
                      </pic:nvPicPr>
                      <pic:blipFill>
                        <a:blip r:embed="rId16"/>
                        <a:stretch/>
                      </pic:blipFill>
                      <pic:spPr>
                        <a:xfrm rot="10800000">
                          <a:off x="0" y="0"/>
                          <a:ext cx="30600" cy="1656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3" stroked="f" style="position:absolute;margin-left:8.5pt;margin-top:431.1pt;width:2.35pt;height:1.25pt;rotation:180" wp14:anchorId="1FA768C5" type="shapetype_75">
                <v:imagedata r:id="rId17" o:detectmouseclick="t"/>
                <w10:wrap type="none"/>
                <v:stroke color="#3465a4" joinstyle="round" endcap="flat"/>
              </v:shape>
            </w:pict>
          </mc:Fallback>
        </mc:AlternateContent>
      </w:r>
    </w:p>
    <w:p w14:paraId="2345A973" w14:textId="77777777" w:rsidR="00666817" w:rsidRDefault="00432670">
      <w:pPr>
        <w:jc w:val="both"/>
      </w:pPr>
      <w:r>
        <w:rPr>
          <w:noProof/>
        </w:rPr>
        <w:drawing>
          <wp:anchor distT="0" distB="0" distL="0" distR="0" simplePos="0" relativeHeight="9" behindDoc="0" locked="0" layoutInCell="1" allowOverlap="1" wp14:anchorId="688D2EC0" wp14:editId="0B4769E6">
            <wp:simplePos x="0" y="0"/>
            <wp:positionH relativeFrom="column">
              <wp:align>center</wp:align>
            </wp:positionH>
            <wp:positionV relativeFrom="paragraph">
              <wp:posOffset>-614680</wp:posOffset>
            </wp:positionV>
            <wp:extent cx="5754370" cy="2157730"/>
            <wp:effectExtent l="0" t="0" r="0" b="0"/>
            <wp:wrapTopAndBottom/>
            <wp:docPr id="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pic:cNvPicPr>
                      <a:picLocks noChangeAspect="1" noChangeArrowheads="1"/>
                    </pic:cNvPicPr>
                  </pic:nvPicPr>
                  <pic:blipFill>
                    <a:blip r:embed="rId18"/>
                    <a:stretch>
                      <a:fillRect/>
                    </a:stretch>
                  </pic:blipFill>
                  <pic:spPr bwMode="auto">
                    <a:xfrm>
                      <a:off x="0" y="0"/>
                      <a:ext cx="5754370" cy="2157730"/>
                    </a:xfrm>
                    <a:prstGeom prst="rect">
                      <a:avLst/>
                    </a:prstGeom>
                  </pic:spPr>
                </pic:pic>
              </a:graphicData>
            </a:graphic>
          </wp:anchor>
        </w:drawing>
      </w:r>
      <w:r>
        <w:rPr>
          <w:sz w:val="22"/>
          <w:szCs w:val="22"/>
        </w:rPr>
        <w:t>F</w:t>
      </w:r>
      <w:r>
        <w:rPr>
          <w:sz w:val="20"/>
          <w:szCs w:val="20"/>
        </w:rPr>
        <w:t>igure 6:  Distribution of the difference between the adaptations and the original plans. The difference was taken patient by patient, either using the cumulative dose distribution or using the dose distributions on the individual scans. Both adaptation modes here included behaved similarly. Target coverage was well maintained in the cumulative distribution.  The distributions on the individual CBCTs presented bigger fluctuations.</w:t>
      </w:r>
    </w:p>
    <w:p w14:paraId="428275F9" w14:textId="77777777" w:rsidR="00666817" w:rsidRDefault="00666817">
      <w:pPr>
        <w:ind w:firstLine="360"/>
        <w:jc w:val="both"/>
      </w:pPr>
    </w:p>
    <w:p w14:paraId="21F49917" w14:textId="4553A7F7" w:rsidR="00666817" w:rsidRDefault="00432670">
      <w:pPr>
        <w:ind w:firstLine="360"/>
        <w:jc w:val="both"/>
      </w:pPr>
      <w:del w:id="277" w:author="Paganetti, Harald" w:date="2018-07-10T17:34:00Z">
        <w:r w:rsidDel="00C6119B">
          <w:delText>The distribution of differences from the cumulative doses</w:delText>
        </w:r>
      </w:del>
      <w:ins w:id="278" w:author="Paganetti, Harald" w:date="2018-07-10T17:34:00Z">
        <w:r w:rsidR="00C6119B">
          <w:t>As</w:t>
        </w:r>
      </w:ins>
      <w:r>
        <w:t xml:space="preserve"> shown in figure 6</w:t>
      </w:r>
      <w:ins w:id="279" w:author="Paganetti, Harald" w:date="2018-07-10T17:34:00Z">
        <w:r w:rsidR="00C6119B">
          <w:t>, t</w:t>
        </w:r>
      </w:ins>
      <w:del w:id="280" w:author="Paganetti, Harald" w:date="2018-07-10T17:34:00Z">
        <w:r w:rsidDel="00C6119B">
          <w:delText xml:space="preserve"> are analyzed first. T</w:delText>
        </w:r>
      </w:del>
      <w:r>
        <w:t xml:space="preserve">he difference between the original plan and the Free and Iso modes was small in the CTV. The Free mode showed slightly improved nominal values with respect to the Iso mode, but the difference was not statistically significant. </w:t>
      </w:r>
      <w:bookmarkStart w:id="281" w:name="__DdeLink__997_2364391620"/>
      <w:r>
        <w:t xml:space="preserve">The average difference across patients between the adaptations and the original plan for V95 was less than 1% as shown in the figure and in table 2 (99.4 – 99.9 for the free mode). For V98 it was less than 2% </w:t>
      </w:r>
      <w:bookmarkStart w:id="282" w:name="__DdeLink__1355_1159195610"/>
      <w:r>
        <w:t>(97.4 – 98.9 for the free mode)</w:t>
      </w:r>
      <w:bookmarkEnd w:id="282"/>
      <w:r>
        <w:t>. In order to deliver such coverage, the adaptations increased V107 by ~ 4% on average, from 2.4 to 6.4 %, however it impacted V110 by less than 1%. The minimum and maximum dose were also well maintained with average differences smaller than 2%.</w:t>
      </w:r>
      <w:bookmarkEnd w:id="281"/>
      <w:r>
        <w:t xml:space="preserve"> These small differences contrast with the values shown by the original plan without the adaptation algorithm.</w:t>
      </w:r>
    </w:p>
    <w:p w14:paraId="3FA1D3B5" w14:textId="59B9AFB6" w:rsidR="00666817" w:rsidRDefault="00432670">
      <w:pPr>
        <w:ind w:firstLine="360"/>
        <w:jc w:val="both"/>
      </w:pPr>
      <w:r>
        <w:t xml:space="preserve">The results based on single CBCT images showed a wider distribution than the cumulative doses and thus tended to be worse than the cumulative results. Fluctuations occurred at every fraction that compensated each other when summing the total dose. In this case the Free mode also performed slightly better than the Iso. The average V95 and V98 of the adaptations on the individual CBCTs and Free mode were 99.0 and 96.4, </w:t>
      </w:r>
      <w:del w:id="283" w:author="Paganetti, Harald" w:date="2018-07-10T17:36:00Z">
        <w:r w:rsidDel="006C0683">
          <w:delText xml:space="preserve">meaning </w:delText>
        </w:r>
      </w:del>
      <w:ins w:id="284" w:author="Paganetti, Harald" w:date="2018-07-10T17:36:00Z">
        <w:r w:rsidR="006C0683">
          <w:t>i.e. a</w:t>
        </w:r>
        <w:r w:rsidR="006C0683">
          <w:t xml:space="preserve"> </w:t>
        </w:r>
      </w:ins>
      <w:r>
        <w:t>0.9 and 2.3 % drop</w:t>
      </w:r>
      <w:del w:id="285" w:author="Paganetti, Harald" w:date="2018-07-10T17:36:00Z">
        <w:r w:rsidDel="006C0683">
          <w:delText>s</w:delText>
        </w:r>
      </w:del>
      <w:r>
        <w:t xml:space="preserve"> from the original plan</w:t>
      </w:r>
      <w:ins w:id="286" w:author="Paganetti, Harald" w:date="2018-07-10T17:36:00Z">
        <w:r w:rsidR="006C0683">
          <w:t>, respectively</w:t>
        </w:r>
      </w:ins>
      <w:r>
        <w:t xml:space="preserve">. The bigger impact of the fluctuations in the </w:t>
      </w:r>
      <w:bookmarkStart w:id="287" w:name="__DdeLink__2169_2307613065"/>
      <w:r>
        <w:t>individual CBCTs</w:t>
      </w:r>
      <w:bookmarkEnd w:id="287"/>
      <w:r>
        <w:t xml:space="preserve"> were seen at V107, where differences of up to ~30% were observed, with an average increase from 2.4 to 12.8 between the plan and the Free mode.</w:t>
      </w:r>
    </w:p>
    <w:p w14:paraId="3E43A41D" w14:textId="77777777" w:rsidR="00666817" w:rsidRDefault="00666817">
      <w:pPr>
        <w:jc w:val="both"/>
      </w:pPr>
    </w:p>
    <w:tbl>
      <w:tblPr>
        <w:tblW w:w="9360" w:type="dxa"/>
        <w:tblInd w:w="-55" w:type="dxa"/>
        <w:tblCellMar>
          <w:top w:w="55" w:type="dxa"/>
          <w:left w:w="55" w:type="dxa"/>
          <w:bottom w:w="55" w:type="dxa"/>
          <w:right w:w="55" w:type="dxa"/>
        </w:tblCellMar>
        <w:tblLook w:val="04A0" w:firstRow="1" w:lastRow="0" w:firstColumn="1" w:lastColumn="0" w:noHBand="0" w:noVBand="1"/>
      </w:tblPr>
      <w:tblGrid>
        <w:gridCol w:w="802"/>
        <w:gridCol w:w="718"/>
        <w:gridCol w:w="628"/>
        <w:gridCol w:w="1170"/>
        <w:gridCol w:w="1272"/>
        <w:gridCol w:w="716"/>
        <w:gridCol w:w="720"/>
        <w:gridCol w:w="1172"/>
        <w:gridCol w:w="1353"/>
        <w:gridCol w:w="809"/>
      </w:tblGrid>
      <w:tr w:rsidR="00666817" w14:paraId="35FD8A7A" w14:textId="77777777">
        <w:trPr>
          <w:tblHeader/>
        </w:trPr>
        <w:tc>
          <w:tcPr>
            <w:tcW w:w="804" w:type="dxa"/>
            <w:shd w:val="clear" w:color="auto" w:fill="auto"/>
          </w:tcPr>
          <w:p w14:paraId="43FBD2D0" w14:textId="77777777" w:rsidR="00666817" w:rsidRDefault="00666817">
            <w:pPr>
              <w:rPr>
                <w:sz w:val="20"/>
                <w:szCs w:val="20"/>
              </w:rPr>
            </w:pPr>
          </w:p>
        </w:tc>
        <w:tc>
          <w:tcPr>
            <w:tcW w:w="719" w:type="dxa"/>
            <w:shd w:val="clear" w:color="auto" w:fill="auto"/>
          </w:tcPr>
          <w:p w14:paraId="2ED34D15" w14:textId="77777777" w:rsidR="00666817" w:rsidRDefault="00666817">
            <w:pPr>
              <w:rPr>
                <w:sz w:val="20"/>
                <w:szCs w:val="20"/>
              </w:rPr>
            </w:pPr>
          </w:p>
        </w:tc>
        <w:tc>
          <w:tcPr>
            <w:tcW w:w="3785" w:type="dxa"/>
            <w:gridSpan w:val="4"/>
            <w:tcBorders>
              <w:top w:val="single" w:sz="2" w:space="0" w:color="000001"/>
              <w:left w:val="single" w:sz="2" w:space="0" w:color="000001"/>
              <w:bottom w:val="single" w:sz="2" w:space="0" w:color="000001"/>
            </w:tcBorders>
            <w:shd w:val="clear" w:color="auto" w:fill="auto"/>
          </w:tcPr>
          <w:p w14:paraId="7B40D818" w14:textId="77777777" w:rsidR="00666817" w:rsidRDefault="00432670">
            <w:pPr>
              <w:jc w:val="center"/>
              <w:rPr>
                <w:sz w:val="20"/>
                <w:szCs w:val="20"/>
              </w:rPr>
            </w:pPr>
            <w:r>
              <w:rPr>
                <w:sz w:val="20"/>
                <w:szCs w:val="20"/>
              </w:rPr>
              <w:t>Cumulative</w:t>
            </w:r>
          </w:p>
        </w:tc>
        <w:tc>
          <w:tcPr>
            <w:tcW w:w="4051" w:type="dxa"/>
            <w:gridSpan w:val="4"/>
            <w:tcBorders>
              <w:top w:val="single" w:sz="2" w:space="0" w:color="000001"/>
              <w:left w:val="single" w:sz="2" w:space="0" w:color="000001"/>
              <w:bottom w:val="single" w:sz="2" w:space="0" w:color="000001"/>
              <w:right w:val="single" w:sz="2" w:space="0" w:color="000001"/>
            </w:tcBorders>
            <w:shd w:val="clear" w:color="auto" w:fill="auto"/>
          </w:tcPr>
          <w:p w14:paraId="01AF1D23" w14:textId="77777777" w:rsidR="00666817" w:rsidRDefault="00432670">
            <w:pPr>
              <w:jc w:val="center"/>
            </w:pPr>
            <w:r>
              <w:rPr>
                <w:sz w:val="20"/>
                <w:szCs w:val="20"/>
              </w:rPr>
              <w:t xml:space="preserve"> Individual CBCTs</w:t>
            </w:r>
          </w:p>
        </w:tc>
      </w:tr>
      <w:tr w:rsidR="00666817" w14:paraId="2C3B4003" w14:textId="77777777">
        <w:tc>
          <w:tcPr>
            <w:tcW w:w="1521" w:type="dxa"/>
            <w:gridSpan w:val="2"/>
            <w:tcBorders>
              <w:top w:val="single" w:sz="2" w:space="0" w:color="000001"/>
              <w:left w:val="single" w:sz="2" w:space="0" w:color="000001"/>
              <w:bottom w:val="single" w:sz="2" w:space="0" w:color="000001"/>
            </w:tcBorders>
            <w:shd w:val="clear" w:color="auto" w:fill="auto"/>
          </w:tcPr>
          <w:p w14:paraId="5AB63E17" w14:textId="77777777" w:rsidR="00666817" w:rsidRDefault="00432670">
            <w:pPr>
              <w:rPr>
                <w:sz w:val="20"/>
                <w:szCs w:val="20"/>
              </w:rPr>
            </w:pPr>
            <w:r>
              <w:rPr>
                <w:sz w:val="20"/>
                <w:szCs w:val="20"/>
              </w:rPr>
              <w:t>All in %</w:t>
            </w:r>
          </w:p>
        </w:tc>
        <w:tc>
          <w:tcPr>
            <w:tcW w:w="628" w:type="dxa"/>
            <w:tcBorders>
              <w:top w:val="single" w:sz="2" w:space="0" w:color="000001"/>
              <w:left w:val="single" w:sz="2" w:space="0" w:color="000001"/>
              <w:bottom w:val="single" w:sz="2" w:space="0" w:color="000001"/>
            </w:tcBorders>
            <w:shd w:val="clear" w:color="auto" w:fill="auto"/>
          </w:tcPr>
          <w:p w14:paraId="1C78EC0C" w14:textId="77777777" w:rsidR="00666817" w:rsidRDefault="00432670">
            <w:pPr>
              <w:jc w:val="center"/>
            </w:pPr>
            <w:r>
              <w:rPr>
                <w:sz w:val="20"/>
                <w:szCs w:val="20"/>
              </w:rPr>
              <w:t>Min</w:t>
            </w:r>
          </w:p>
        </w:tc>
        <w:tc>
          <w:tcPr>
            <w:tcW w:w="1170" w:type="dxa"/>
            <w:tcBorders>
              <w:top w:val="single" w:sz="2" w:space="0" w:color="000001"/>
              <w:left w:val="single" w:sz="2" w:space="0" w:color="000001"/>
              <w:bottom w:val="single" w:sz="2" w:space="0" w:color="000001"/>
            </w:tcBorders>
            <w:shd w:val="clear" w:color="auto" w:fill="auto"/>
          </w:tcPr>
          <w:p w14:paraId="66044D37" w14:textId="77777777" w:rsidR="00666817" w:rsidRDefault="00432670">
            <w:pPr>
              <w:jc w:val="center"/>
            </w:pPr>
            <w:r>
              <w:rPr>
                <w:sz w:val="20"/>
                <w:szCs w:val="20"/>
              </w:rPr>
              <w:t>Mean</w:t>
            </w:r>
            <w:r>
              <w:rPr>
                <w:i/>
                <w:sz w:val="20"/>
                <w:szCs w:val="20"/>
              </w:rPr>
              <w:t xml:space="preserve"> </w:t>
            </w:r>
            <m:oMath>
              <m:r>
                <w:rPr>
                  <w:rFonts w:ascii="Cambria Math" w:hAnsi="Cambria Math"/>
                </w:rPr>
                <m:t>±</m:t>
              </m:r>
            </m:oMath>
            <w:r>
              <w:rPr>
                <w:i/>
                <w:sz w:val="20"/>
                <w:szCs w:val="20"/>
              </w:rPr>
              <w:t xml:space="preserve"> sd</w:t>
            </w:r>
          </w:p>
        </w:tc>
        <w:tc>
          <w:tcPr>
            <w:tcW w:w="1273" w:type="dxa"/>
            <w:tcBorders>
              <w:top w:val="single" w:sz="2" w:space="0" w:color="000001"/>
              <w:left w:val="single" w:sz="2" w:space="0" w:color="000001"/>
              <w:bottom w:val="single" w:sz="2" w:space="0" w:color="000001"/>
            </w:tcBorders>
            <w:shd w:val="clear" w:color="auto" w:fill="auto"/>
          </w:tcPr>
          <w:p w14:paraId="4E133469" w14:textId="77777777" w:rsidR="00666817" w:rsidRDefault="00432670">
            <w:pPr>
              <w:jc w:val="center"/>
              <w:rPr>
                <w:sz w:val="20"/>
                <w:szCs w:val="20"/>
              </w:rPr>
            </w:pPr>
            <w:r>
              <w:rPr>
                <w:sz w:val="20"/>
                <w:szCs w:val="20"/>
              </w:rPr>
              <w:t>Median (IQR)</w:t>
            </w:r>
          </w:p>
        </w:tc>
        <w:tc>
          <w:tcPr>
            <w:tcW w:w="715" w:type="dxa"/>
            <w:tcBorders>
              <w:top w:val="single" w:sz="2" w:space="0" w:color="000001"/>
              <w:left w:val="single" w:sz="2" w:space="0" w:color="000001"/>
              <w:bottom w:val="single" w:sz="2" w:space="0" w:color="000001"/>
            </w:tcBorders>
            <w:shd w:val="clear" w:color="auto" w:fill="auto"/>
          </w:tcPr>
          <w:p w14:paraId="51CE7C88" w14:textId="77777777" w:rsidR="00666817" w:rsidRDefault="00432670">
            <w:pPr>
              <w:jc w:val="center"/>
            </w:pPr>
            <w:r>
              <w:rPr>
                <w:sz w:val="20"/>
                <w:szCs w:val="20"/>
              </w:rPr>
              <w:t>Max</w:t>
            </w:r>
          </w:p>
        </w:tc>
        <w:tc>
          <w:tcPr>
            <w:tcW w:w="718" w:type="dxa"/>
            <w:tcBorders>
              <w:top w:val="single" w:sz="2" w:space="0" w:color="000001"/>
              <w:left w:val="single" w:sz="2" w:space="0" w:color="000001"/>
              <w:bottom w:val="single" w:sz="2" w:space="0" w:color="000001"/>
            </w:tcBorders>
            <w:shd w:val="clear" w:color="auto" w:fill="auto"/>
          </w:tcPr>
          <w:p w14:paraId="798C45D2" w14:textId="77777777" w:rsidR="00666817" w:rsidRDefault="00432670">
            <w:pPr>
              <w:jc w:val="center"/>
            </w:pPr>
            <w:r>
              <w:rPr>
                <w:sz w:val="20"/>
                <w:szCs w:val="20"/>
              </w:rPr>
              <w:t>Min</w:t>
            </w:r>
          </w:p>
        </w:tc>
        <w:tc>
          <w:tcPr>
            <w:tcW w:w="1170" w:type="dxa"/>
            <w:tcBorders>
              <w:top w:val="single" w:sz="2" w:space="0" w:color="000001"/>
              <w:left w:val="single" w:sz="2" w:space="0" w:color="000001"/>
              <w:bottom w:val="single" w:sz="2" w:space="0" w:color="000001"/>
            </w:tcBorders>
            <w:shd w:val="clear" w:color="auto" w:fill="auto"/>
          </w:tcPr>
          <w:p w14:paraId="155F7005" w14:textId="77777777" w:rsidR="00666817" w:rsidRDefault="00432670">
            <w:pPr>
              <w:jc w:val="center"/>
            </w:pPr>
            <w:r>
              <w:rPr>
                <w:sz w:val="20"/>
                <w:szCs w:val="20"/>
              </w:rPr>
              <w:t>Mean</w:t>
            </w:r>
            <w:r>
              <w:rPr>
                <w:i/>
                <w:sz w:val="20"/>
                <w:szCs w:val="20"/>
              </w:rPr>
              <w:t xml:space="preserve"> </w:t>
            </w:r>
            <m:oMath>
              <m:r>
                <w:rPr>
                  <w:rFonts w:ascii="Cambria Math" w:hAnsi="Cambria Math"/>
                </w:rPr>
                <m:t>±</m:t>
              </m:r>
            </m:oMath>
            <w:r>
              <w:rPr>
                <w:i/>
                <w:sz w:val="20"/>
                <w:szCs w:val="20"/>
              </w:rPr>
              <w:t xml:space="preserve"> sd</w:t>
            </w:r>
          </w:p>
        </w:tc>
        <w:tc>
          <w:tcPr>
            <w:tcW w:w="1354" w:type="dxa"/>
            <w:tcBorders>
              <w:top w:val="single" w:sz="2" w:space="0" w:color="000001"/>
              <w:left w:val="single" w:sz="2" w:space="0" w:color="000001"/>
              <w:bottom w:val="single" w:sz="2" w:space="0" w:color="000001"/>
            </w:tcBorders>
            <w:shd w:val="clear" w:color="auto" w:fill="auto"/>
          </w:tcPr>
          <w:p w14:paraId="0959247F" w14:textId="77777777" w:rsidR="00666817" w:rsidRDefault="00432670">
            <w:pPr>
              <w:jc w:val="center"/>
              <w:rPr>
                <w:sz w:val="20"/>
                <w:szCs w:val="20"/>
              </w:rPr>
            </w:pPr>
            <w:r>
              <w:rPr>
                <w:sz w:val="20"/>
                <w:szCs w:val="20"/>
              </w:rPr>
              <w:t>Median (IQR)</w:t>
            </w:r>
          </w:p>
        </w:tc>
        <w:tc>
          <w:tcPr>
            <w:tcW w:w="810" w:type="dxa"/>
            <w:tcBorders>
              <w:top w:val="single" w:sz="2" w:space="0" w:color="000001"/>
              <w:left w:val="single" w:sz="2" w:space="0" w:color="000001"/>
              <w:bottom w:val="single" w:sz="2" w:space="0" w:color="000001"/>
              <w:right w:val="single" w:sz="2" w:space="0" w:color="000001"/>
            </w:tcBorders>
            <w:shd w:val="clear" w:color="auto" w:fill="auto"/>
          </w:tcPr>
          <w:p w14:paraId="3BD9C3D9" w14:textId="77777777" w:rsidR="00666817" w:rsidRDefault="00432670">
            <w:pPr>
              <w:jc w:val="center"/>
            </w:pPr>
            <w:r>
              <w:rPr>
                <w:sz w:val="20"/>
                <w:szCs w:val="20"/>
              </w:rPr>
              <w:t>Max</w:t>
            </w:r>
          </w:p>
        </w:tc>
      </w:tr>
      <w:tr w:rsidR="00666817" w14:paraId="170FD4CB" w14:textId="77777777">
        <w:tc>
          <w:tcPr>
            <w:tcW w:w="804" w:type="dxa"/>
            <w:vMerge w:val="restart"/>
            <w:tcBorders>
              <w:top w:val="single" w:sz="2" w:space="0" w:color="000001"/>
              <w:left w:val="single" w:sz="2" w:space="0" w:color="000001"/>
            </w:tcBorders>
            <w:shd w:val="clear" w:color="auto" w:fill="auto"/>
          </w:tcPr>
          <w:p w14:paraId="7813874E" w14:textId="77777777" w:rsidR="00666817" w:rsidRDefault="00432670">
            <w:pPr>
              <w:rPr>
                <w:sz w:val="20"/>
                <w:szCs w:val="20"/>
              </w:rPr>
            </w:pPr>
            <w:r>
              <w:rPr>
                <w:sz w:val="20"/>
                <w:szCs w:val="20"/>
              </w:rPr>
              <w:t>V95</w:t>
            </w:r>
          </w:p>
        </w:tc>
        <w:tc>
          <w:tcPr>
            <w:tcW w:w="719" w:type="dxa"/>
            <w:tcBorders>
              <w:top w:val="single" w:sz="2" w:space="0" w:color="000001"/>
              <w:left w:val="single" w:sz="2" w:space="0" w:color="000001"/>
              <w:right w:val="single" w:sz="2" w:space="0" w:color="000001"/>
            </w:tcBorders>
            <w:shd w:val="clear" w:color="auto" w:fill="auto"/>
          </w:tcPr>
          <w:p w14:paraId="203AC1D6" w14:textId="77777777" w:rsidR="00666817" w:rsidRDefault="00432670">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092AE405" w14:textId="77777777" w:rsidR="00666817" w:rsidRDefault="00432670">
            <w:pPr>
              <w:jc w:val="center"/>
              <w:rPr>
                <w:sz w:val="20"/>
                <w:szCs w:val="20"/>
              </w:rPr>
            </w:pPr>
            <w:r>
              <w:rPr>
                <w:sz w:val="20"/>
                <w:szCs w:val="20"/>
              </w:rPr>
              <w:t>99.6</w:t>
            </w:r>
          </w:p>
        </w:tc>
        <w:tc>
          <w:tcPr>
            <w:tcW w:w="1171" w:type="dxa"/>
            <w:tcBorders>
              <w:top w:val="single" w:sz="2" w:space="0" w:color="000001"/>
            </w:tcBorders>
            <w:shd w:val="clear" w:color="auto" w:fill="auto"/>
          </w:tcPr>
          <w:p w14:paraId="4D7A4CE9" w14:textId="77777777" w:rsidR="00666817" w:rsidRDefault="00432670">
            <w:pPr>
              <w:jc w:val="center"/>
              <w:rPr>
                <w:sz w:val="20"/>
                <w:szCs w:val="20"/>
              </w:rPr>
            </w:pPr>
            <w:r>
              <w:rPr>
                <w:sz w:val="20"/>
                <w:szCs w:val="20"/>
              </w:rPr>
              <w:t>99.9</w:t>
            </w:r>
            <w:r>
              <w:rPr>
                <w:i/>
                <w:sz w:val="20"/>
                <w:szCs w:val="20"/>
              </w:rPr>
              <w:t xml:space="preserve"> </w:t>
            </w:r>
            <m:oMath>
              <m:r>
                <w:rPr>
                  <w:rFonts w:ascii="Cambria Math" w:hAnsi="Cambria Math"/>
                </w:rPr>
                <m:t>±</m:t>
              </m:r>
            </m:oMath>
            <w:r>
              <w:rPr>
                <w:i/>
                <w:sz w:val="20"/>
                <w:szCs w:val="20"/>
              </w:rPr>
              <w:t xml:space="preserve"> 0.1</w:t>
            </w:r>
          </w:p>
        </w:tc>
        <w:tc>
          <w:tcPr>
            <w:tcW w:w="1270" w:type="dxa"/>
            <w:tcBorders>
              <w:top w:val="single" w:sz="2" w:space="0" w:color="000001"/>
            </w:tcBorders>
            <w:shd w:val="clear" w:color="auto" w:fill="auto"/>
          </w:tcPr>
          <w:p w14:paraId="67E57037" w14:textId="77777777" w:rsidR="00666817" w:rsidRDefault="00432670">
            <w:pPr>
              <w:jc w:val="center"/>
              <w:rPr>
                <w:sz w:val="20"/>
                <w:szCs w:val="20"/>
              </w:rPr>
            </w:pPr>
            <w:r>
              <w:rPr>
                <w:sz w:val="20"/>
                <w:szCs w:val="20"/>
              </w:rPr>
              <w:t>99.9 (0.0)</w:t>
            </w:r>
          </w:p>
        </w:tc>
        <w:tc>
          <w:tcPr>
            <w:tcW w:w="716" w:type="dxa"/>
            <w:tcBorders>
              <w:top w:val="single" w:sz="2" w:space="0" w:color="000001"/>
              <w:left w:val="single" w:sz="2" w:space="0" w:color="000001"/>
              <w:right w:val="single" w:sz="2" w:space="0" w:color="000001"/>
            </w:tcBorders>
            <w:shd w:val="clear" w:color="auto" w:fill="auto"/>
          </w:tcPr>
          <w:p w14:paraId="680EEB8F" w14:textId="77777777" w:rsidR="00666817" w:rsidRDefault="00432670">
            <w:pPr>
              <w:jc w:val="center"/>
              <w:rPr>
                <w:sz w:val="20"/>
                <w:szCs w:val="20"/>
              </w:rPr>
            </w:pPr>
            <w:r>
              <w:rPr>
                <w:sz w:val="20"/>
                <w:szCs w:val="20"/>
              </w:rPr>
              <w:t>100.0</w:t>
            </w:r>
          </w:p>
        </w:tc>
        <w:tc>
          <w:tcPr>
            <w:tcW w:w="720" w:type="dxa"/>
            <w:tcBorders>
              <w:top w:val="single" w:sz="2" w:space="0" w:color="000001"/>
              <w:left w:val="single" w:sz="2" w:space="0" w:color="000001"/>
            </w:tcBorders>
            <w:shd w:val="clear" w:color="auto" w:fill="auto"/>
          </w:tcPr>
          <w:p w14:paraId="1F6FB746" w14:textId="77777777" w:rsidR="00666817" w:rsidRDefault="00432670">
            <w:pPr>
              <w:jc w:val="center"/>
              <w:rPr>
                <w:sz w:val="20"/>
                <w:szCs w:val="20"/>
              </w:rPr>
            </w:pPr>
            <w:r>
              <w:rPr>
                <w:sz w:val="20"/>
                <w:szCs w:val="20"/>
              </w:rPr>
              <w:t>99.6</w:t>
            </w:r>
          </w:p>
        </w:tc>
        <w:tc>
          <w:tcPr>
            <w:tcW w:w="1173" w:type="dxa"/>
            <w:tcBorders>
              <w:top w:val="single" w:sz="2" w:space="0" w:color="000001"/>
            </w:tcBorders>
            <w:shd w:val="clear" w:color="auto" w:fill="auto"/>
          </w:tcPr>
          <w:p w14:paraId="1BD6C89B" w14:textId="77777777" w:rsidR="00666817" w:rsidRDefault="00432670">
            <w:pPr>
              <w:jc w:val="center"/>
              <w:rPr>
                <w:sz w:val="20"/>
                <w:szCs w:val="20"/>
              </w:rPr>
            </w:pPr>
            <w:r>
              <w:rPr>
                <w:sz w:val="20"/>
                <w:szCs w:val="20"/>
              </w:rPr>
              <w:t>99.9</w:t>
            </w:r>
            <w:r>
              <w:rPr>
                <w:i/>
                <w:sz w:val="20"/>
                <w:szCs w:val="20"/>
              </w:rPr>
              <w:t xml:space="preserve"> </w:t>
            </w:r>
            <m:oMath>
              <m:r>
                <w:rPr>
                  <w:rFonts w:ascii="Cambria Math" w:hAnsi="Cambria Math"/>
                </w:rPr>
                <m:t>±</m:t>
              </m:r>
            </m:oMath>
            <w:r>
              <w:rPr>
                <w:i/>
                <w:sz w:val="20"/>
                <w:szCs w:val="20"/>
              </w:rPr>
              <w:t xml:space="preserve"> 0.1</w:t>
            </w:r>
          </w:p>
        </w:tc>
        <w:tc>
          <w:tcPr>
            <w:tcW w:w="1354" w:type="dxa"/>
            <w:tcBorders>
              <w:top w:val="single" w:sz="2" w:space="0" w:color="000001"/>
            </w:tcBorders>
            <w:shd w:val="clear" w:color="auto" w:fill="auto"/>
          </w:tcPr>
          <w:p w14:paraId="19DAA36D" w14:textId="77777777" w:rsidR="00666817" w:rsidRDefault="00432670">
            <w:pPr>
              <w:jc w:val="center"/>
              <w:rPr>
                <w:sz w:val="20"/>
                <w:szCs w:val="20"/>
              </w:rPr>
            </w:pPr>
            <w:r>
              <w:rPr>
                <w:sz w:val="20"/>
                <w:szCs w:val="20"/>
              </w:rPr>
              <w:t>99.9 (0.0)</w:t>
            </w:r>
          </w:p>
        </w:tc>
        <w:tc>
          <w:tcPr>
            <w:tcW w:w="804" w:type="dxa"/>
            <w:tcBorders>
              <w:top w:val="single" w:sz="2" w:space="0" w:color="000001"/>
              <w:left w:val="single" w:sz="2" w:space="0" w:color="000001"/>
              <w:right w:val="single" w:sz="2" w:space="0" w:color="000001"/>
            </w:tcBorders>
            <w:shd w:val="clear" w:color="auto" w:fill="auto"/>
          </w:tcPr>
          <w:p w14:paraId="73BC3A27" w14:textId="77777777" w:rsidR="00666817" w:rsidRDefault="00432670">
            <w:pPr>
              <w:jc w:val="center"/>
              <w:rPr>
                <w:sz w:val="20"/>
                <w:szCs w:val="20"/>
              </w:rPr>
            </w:pPr>
            <w:r>
              <w:rPr>
                <w:sz w:val="20"/>
                <w:szCs w:val="20"/>
              </w:rPr>
              <w:t>100.0</w:t>
            </w:r>
          </w:p>
        </w:tc>
      </w:tr>
      <w:tr w:rsidR="00666817" w14:paraId="0284ADB8" w14:textId="77777777">
        <w:tc>
          <w:tcPr>
            <w:tcW w:w="804" w:type="dxa"/>
            <w:vMerge/>
            <w:tcBorders>
              <w:top w:val="single" w:sz="2" w:space="0" w:color="000001"/>
              <w:left w:val="single" w:sz="2" w:space="0" w:color="000001"/>
            </w:tcBorders>
            <w:shd w:val="clear" w:color="auto" w:fill="auto"/>
          </w:tcPr>
          <w:p w14:paraId="55633581"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5A0873D2" w14:textId="77777777" w:rsidR="00666817" w:rsidRDefault="00432670">
            <w:pPr>
              <w:rPr>
                <w:sz w:val="20"/>
                <w:szCs w:val="20"/>
              </w:rPr>
            </w:pPr>
            <w:r>
              <w:rPr>
                <w:sz w:val="20"/>
                <w:szCs w:val="20"/>
              </w:rPr>
              <w:t>Free</w:t>
            </w:r>
          </w:p>
        </w:tc>
        <w:tc>
          <w:tcPr>
            <w:tcW w:w="628" w:type="dxa"/>
            <w:tcBorders>
              <w:left w:val="single" w:sz="2" w:space="0" w:color="000001"/>
            </w:tcBorders>
            <w:shd w:val="clear" w:color="auto" w:fill="auto"/>
          </w:tcPr>
          <w:p w14:paraId="115036F4" w14:textId="77777777" w:rsidR="00666817" w:rsidRDefault="00432670">
            <w:pPr>
              <w:jc w:val="center"/>
              <w:rPr>
                <w:sz w:val="20"/>
                <w:szCs w:val="20"/>
              </w:rPr>
            </w:pPr>
            <w:r>
              <w:rPr>
                <w:sz w:val="20"/>
                <w:szCs w:val="20"/>
              </w:rPr>
              <w:t>96.7</w:t>
            </w:r>
          </w:p>
        </w:tc>
        <w:tc>
          <w:tcPr>
            <w:tcW w:w="1171" w:type="dxa"/>
            <w:shd w:val="clear" w:color="auto" w:fill="auto"/>
          </w:tcPr>
          <w:p w14:paraId="4D58E530" w14:textId="77777777" w:rsidR="00666817" w:rsidRDefault="00432670">
            <w:pPr>
              <w:jc w:val="center"/>
              <w:rPr>
                <w:sz w:val="20"/>
                <w:szCs w:val="20"/>
              </w:rPr>
            </w:pPr>
            <w:r>
              <w:rPr>
                <w:sz w:val="20"/>
                <w:szCs w:val="20"/>
              </w:rPr>
              <w:t>99.4</w:t>
            </w:r>
            <w:r>
              <w:rPr>
                <w:i/>
                <w:sz w:val="20"/>
                <w:szCs w:val="20"/>
              </w:rPr>
              <w:t xml:space="preserve"> </w:t>
            </w:r>
            <m:oMath>
              <m:r>
                <w:rPr>
                  <w:rFonts w:ascii="Cambria Math" w:hAnsi="Cambria Math"/>
                </w:rPr>
                <m:t>±</m:t>
              </m:r>
            </m:oMath>
            <w:r>
              <w:rPr>
                <w:i/>
                <w:sz w:val="20"/>
                <w:szCs w:val="20"/>
              </w:rPr>
              <w:t xml:space="preserve"> 0.9</w:t>
            </w:r>
          </w:p>
        </w:tc>
        <w:tc>
          <w:tcPr>
            <w:tcW w:w="1270" w:type="dxa"/>
            <w:shd w:val="clear" w:color="auto" w:fill="auto"/>
          </w:tcPr>
          <w:p w14:paraId="665D4544" w14:textId="77777777" w:rsidR="00666817" w:rsidRDefault="00432670">
            <w:pPr>
              <w:jc w:val="center"/>
              <w:rPr>
                <w:sz w:val="20"/>
                <w:szCs w:val="20"/>
              </w:rPr>
            </w:pPr>
            <w:r>
              <w:rPr>
                <w:sz w:val="20"/>
                <w:szCs w:val="20"/>
              </w:rPr>
              <w:t>99.7 (0.2)</w:t>
            </w:r>
          </w:p>
        </w:tc>
        <w:tc>
          <w:tcPr>
            <w:tcW w:w="716" w:type="dxa"/>
            <w:tcBorders>
              <w:left w:val="single" w:sz="2" w:space="0" w:color="000001"/>
              <w:right w:val="single" w:sz="2" w:space="0" w:color="000001"/>
            </w:tcBorders>
            <w:shd w:val="clear" w:color="auto" w:fill="auto"/>
          </w:tcPr>
          <w:p w14:paraId="233731F3" w14:textId="77777777" w:rsidR="00666817" w:rsidRDefault="00432670">
            <w:pPr>
              <w:jc w:val="center"/>
              <w:rPr>
                <w:sz w:val="20"/>
                <w:szCs w:val="20"/>
              </w:rPr>
            </w:pPr>
            <w:r>
              <w:rPr>
                <w:sz w:val="20"/>
                <w:szCs w:val="20"/>
              </w:rPr>
              <w:t>99.9</w:t>
            </w:r>
          </w:p>
        </w:tc>
        <w:tc>
          <w:tcPr>
            <w:tcW w:w="720" w:type="dxa"/>
            <w:tcBorders>
              <w:left w:val="single" w:sz="2" w:space="0" w:color="000001"/>
            </w:tcBorders>
            <w:shd w:val="clear" w:color="auto" w:fill="auto"/>
          </w:tcPr>
          <w:p w14:paraId="1783EE81" w14:textId="77777777" w:rsidR="00666817" w:rsidRDefault="00432670">
            <w:pPr>
              <w:jc w:val="center"/>
              <w:rPr>
                <w:i/>
              </w:rPr>
            </w:pPr>
            <w:r>
              <w:rPr>
                <w:sz w:val="20"/>
                <w:szCs w:val="20"/>
              </w:rPr>
              <w:t>96.1</w:t>
            </w:r>
          </w:p>
        </w:tc>
        <w:tc>
          <w:tcPr>
            <w:tcW w:w="1173" w:type="dxa"/>
            <w:shd w:val="clear" w:color="auto" w:fill="auto"/>
          </w:tcPr>
          <w:p w14:paraId="3B617952" w14:textId="77777777" w:rsidR="00666817" w:rsidRDefault="00432670">
            <w:pPr>
              <w:jc w:val="center"/>
              <w:rPr>
                <w:sz w:val="20"/>
                <w:szCs w:val="20"/>
              </w:rPr>
            </w:pPr>
            <w:r>
              <w:rPr>
                <w:sz w:val="20"/>
                <w:szCs w:val="20"/>
              </w:rPr>
              <w:t>99.0</w:t>
            </w:r>
            <w:r>
              <w:rPr>
                <w:i/>
                <w:sz w:val="20"/>
                <w:szCs w:val="20"/>
              </w:rPr>
              <w:t xml:space="preserve"> </w:t>
            </w:r>
            <m:oMath>
              <m:r>
                <w:rPr>
                  <w:rFonts w:ascii="Cambria Math" w:hAnsi="Cambria Math"/>
                </w:rPr>
                <m:t>±</m:t>
              </m:r>
            </m:oMath>
            <w:r>
              <w:rPr>
                <w:i/>
                <w:sz w:val="20"/>
                <w:szCs w:val="20"/>
              </w:rPr>
              <w:t xml:space="preserve"> 1.0</w:t>
            </w:r>
          </w:p>
        </w:tc>
        <w:tc>
          <w:tcPr>
            <w:tcW w:w="1354" w:type="dxa"/>
            <w:shd w:val="clear" w:color="auto" w:fill="auto"/>
          </w:tcPr>
          <w:p w14:paraId="257809F2" w14:textId="77777777" w:rsidR="00666817" w:rsidRDefault="00432670">
            <w:pPr>
              <w:jc w:val="center"/>
              <w:rPr>
                <w:sz w:val="20"/>
                <w:szCs w:val="20"/>
              </w:rPr>
            </w:pPr>
            <w:r>
              <w:rPr>
                <w:sz w:val="20"/>
                <w:szCs w:val="20"/>
              </w:rPr>
              <w:t>99.4 (0.6)</w:t>
            </w:r>
          </w:p>
        </w:tc>
        <w:tc>
          <w:tcPr>
            <w:tcW w:w="804" w:type="dxa"/>
            <w:tcBorders>
              <w:left w:val="single" w:sz="2" w:space="0" w:color="000001"/>
              <w:right w:val="single" w:sz="2" w:space="0" w:color="000001"/>
            </w:tcBorders>
            <w:shd w:val="clear" w:color="auto" w:fill="auto"/>
          </w:tcPr>
          <w:p w14:paraId="09224383" w14:textId="77777777" w:rsidR="00666817" w:rsidRDefault="00432670">
            <w:pPr>
              <w:jc w:val="center"/>
              <w:rPr>
                <w:sz w:val="20"/>
                <w:szCs w:val="20"/>
              </w:rPr>
            </w:pPr>
            <w:r>
              <w:rPr>
                <w:sz w:val="20"/>
                <w:szCs w:val="20"/>
              </w:rPr>
              <w:t>100.0</w:t>
            </w:r>
          </w:p>
        </w:tc>
      </w:tr>
      <w:tr w:rsidR="00666817" w14:paraId="4D1462CC" w14:textId="77777777">
        <w:tc>
          <w:tcPr>
            <w:tcW w:w="804" w:type="dxa"/>
            <w:vMerge/>
            <w:tcBorders>
              <w:top w:val="single" w:sz="2" w:space="0" w:color="000001"/>
              <w:left w:val="single" w:sz="2" w:space="0" w:color="000001"/>
            </w:tcBorders>
            <w:shd w:val="clear" w:color="auto" w:fill="auto"/>
          </w:tcPr>
          <w:p w14:paraId="37091701"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72C44CD1" w14:textId="77777777" w:rsidR="00666817" w:rsidRDefault="00432670">
            <w:pPr>
              <w:rPr>
                <w:sz w:val="20"/>
                <w:szCs w:val="20"/>
              </w:rPr>
            </w:pPr>
            <w:r>
              <w:rPr>
                <w:sz w:val="20"/>
                <w:szCs w:val="20"/>
              </w:rPr>
              <w:t>Iso</w:t>
            </w:r>
          </w:p>
        </w:tc>
        <w:tc>
          <w:tcPr>
            <w:tcW w:w="628" w:type="dxa"/>
            <w:tcBorders>
              <w:left w:val="single" w:sz="2" w:space="0" w:color="000001"/>
            </w:tcBorders>
            <w:shd w:val="clear" w:color="auto" w:fill="auto"/>
          </w:tcPr>
          <w:p w14:paraId="6FC3DB65" w14:textId="77777777" w:rsidR="00666817" w:rsidRDefault="00432670">
            <w:pPr>
              <w:jc w:val="center"/>
              <w:rPr>
                <w:sz w:val="20"/>
                <w:szCs w:val="20"/>
              </w:rPr>
            </w:pPr>
            <w:r>
              <w:rPr>
                <w:sz w:val="20"/>
                <w:szCs w:val="20"/>
              </w:rPr>
              <w:t>96.8</w:t>
            </w:r>
          </w:p>
        </w:tc>
        <w:tc>
          <w:tcPr>
            <w:tcW w:w="1171" w:type="dxa"/>
            <w:shd w:val="clear" w:color="auto" w:fill="auto"/>
          </w:tcPr>
          <w:p w14:paraId="47C49A11" w14:textId="77777777" w:rsidR="00666817" w:rsidRDefault="00432670">
            <w:pPr>
              <w:jc w:val="center"/>
              <w:rPr>
                <w:sz w:val="20"/>
                <w:szCs w:val="20"/>
              </w:rPr>
            </w:pPr>
            <w:r>
              <w:rPr>
                <w:sz w:val="20"/>
                <w:szCs w:val="20"/>
              </w:rPr>
              <w:t>99.1</w:t>
            </w:r>
            <w:r>
              <w:rPr>
                <w:i/>
                <w:sz w:val="20"/>
                <w:szCs w:val="20"/>
              </w:rPr>
              <w:t xml:space="preserve"> </w:t>
            </w:r>
            <m:oMath>
              <m:r>
                <w:rPr>
                  <w:rFonts w:ascii="Cambria Math" w:hAnsi="Cambria Math"/>
                </w:rPr>
                <m:t>±</m:t>
              </m:r>
            </m:oMath>
            <w:r>
              <w:rPr>
                <w:i/>
                <w:sz w:val="20"/>
                <w:szCs w:val="20"/>
              </w:rPr>
              <w:t xml:space="preserve"> 1.2</w:t>
            </w:r>
          </w:p>
        </w:tc>
        <w:tc>
          <w:tcPr>
            <w:tcW w:w="1270" w:type="dxa"/>
            <w:shd w:val="clear" w:color="auto" w:fill="auto"/>
          </w:tcPr>
          <w:p w14:paraId="5C575910" w14:textId="77777777" w:rsidR="00666817" w:rsidRDefault="00432670">
            <w:pPr>
              <w:jc w:val="center"/>
              <w:rPr>
                <w:sz w:val="20"/>
                <w:szCs w:val="20"/>
              </w:rPr>
            </w:pPr>
            <w:r>
              <w:rPr>
                <w:sz w:val="20"/>
                <w:szCs w:val="20"/>
              </w:rPr>
              <w:t>99.7 (0.4)</w:t>
            </w:r>
          </w:p>
        </w:tc>
        <w:tc>
          <w:tcPr>
            <w:tcW w:w="716" w:type="dxa"/>
            <w:tcBorders>
              <w:left w:val="single" w:sz="2" w:space="0" w:color="000001"/>
              <w:right w:val="single" w:sz="2" w:space="0" w:color="000001"/>
            </w:tcBorders>
            <w:shd w:val="clear" w:color="auto" w:fill="auto"/>
          </w:tcPr>
          <w:p w14:paraId="1E00A151" w14:textId="77777777" w:rsidR="00666817" w:rsidRDefault="00432670">
            <w:pPr>
              <w:jc w:val="center"/>
              <w:rPr>
                <w:sz w:val="20"/>
                <w:szCs w:val="20"/>
              </w:rPr>
            </w:pPr>
            <w:r>
              <w:rPr>
                <w:sz w:val="20"/>
                <w:szCs w:val="20"/>
              </w:rPr>
              <w:t>100.0</w:t>
            </w:r>
          </w:p>
        </w:tc>
        <w:tc>
          <w:tcPr>
            <w:tcW w:w="720" w:type="dxa"/>
            <w:tcBorders>
              <w:left w:val="single" w:sz="2" w:space="0" w:color="000001"/>
            </w:tcBorders>
            <w:shd w:val="clear" w:color="auto" w:fill="auto"/>
          </w:tcPr>
          <w:p w14:paraId="1939667D" w14:textId="77777777" w:rsidR="00666817" w:rsidRDefault="00432670">
            <w:pPr>
              <w:jc w:val="center"/>
              <w:rPr>
                <w:i/>
              </w:rPr>
            </w:pPr>
            <w:r>
              <w:rPr>
                <w:sz w:val="20"/>
                <w:szCs w:val="20"/>
              </w:rPr>
              <w:t>94.9</w:t>
            </w:r>
          </w:p>
        </w:tc>
        <w:tc>
          <w:tcPr>
            <w:tcW w:w="1173" w:type="dxa"/>
            <w:shd w:val="clear" w:color="auto" w:fill="auto"/>
          </w:tcPr>
          <w:p w14:paraId="4A1D7684" w14:textId="77777777" w:rsidR="00666817" w:rsidRDefault="00432670">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1.1</w:t>
            </w:r>
          </w:p>
        </w:tc>
        <w:tc>
          <w:tcPr>
            <w:tcW w:w="1354" w:type="dxa"/>
            <w:shd w:val="clear" w:color="auto" w:fill="auto"/>
          </w:tcPr>
          <w:p w14:paraId="67588D21" w14:textId="77777777" w:rsidR="00666817" w:rsidRDefault="00432670">
            <w:pPr>
              <w:jc w:val="center"/>
              <w:rPr>
                <w:sz w:val="20"/>
                <w:szCs w:val="20"/>
              </w:rPr>
            </w:pPr>
            <w:r>
              <w:rPr>
                <w:sz w:val="20"/>
                <w:szCs w:val="20"/>
              </w:rPr>
              <w:t>99.4 (0.7)</w:t>
            </w:r>
          </w:p>
        </w:tc>
        <w:tc>
          <w:tcPr>
            <w:tcW w:w="804" w:type="dxa"/>
            <w:tcBorders>
              <w:left w:val="single" w:sz="2" w:space="0" w:color="000001"/>
              <w:right w:val="single" w:sz="2" w:space="0" w:color="000001"/>
            </w:tcBorders>
            <w:shd w:val="clear" w:color="auto" w:fill="auto"/>
          </w:tcPr>
          <w:p w14:paraId="4B2B0966" w14:textId="77777777" w:rsidR="00666817" w:rsidRDefault="00432670">
            <w:pPr>
              <w:jc w:val="center"/>
              <w:rPr>
                <w:sz w:val="20"/>
                <w:szCs w:val="20"/>
              </w:rPr>
            </w:pPr>
            <w:r>
              <w:rPr>
                <w:sz w:val="20"/>
                <w:szCs w:val="20"/>
              </w:rPr>
              <w:t>99.9</w:t>
            </w:r>
          </w:p>
        </w:tc>
      </w:tr>
      <w:tr w:rsidR="00666817" w14:paraId="3104F857" w14:textId="77777777">
        <w:tc>
          <w:tcPr>
            <w:tcW w:w="804" w:type="dxa"/>
            <w:vMerge/>
            <w:tcBorders>
              <w:top w:val="single" w:sz="2" w:space="0" w:color="000001"/>
              <w:left w:val="single" w:sz="2" w:space="0" w:color="000001"/>
            </w:tcBorders>
            <w:shd w:val="clear" w:color="auto" w:fill="auto"/>
          </w:tcPr>
          <w:p w14:paraId="221F16A9" w14:textId="77777777" w:rsidR="00666817" w:rsidRDefault="00666817">
            <w:pPr>
              <w:rPr>
                <w:sz w:val="20"/>
                <w:szCs w:val="20"/>
              </w:rPr>
            </w:pPr>
          </w:p>
        </w:tc>
        <w:tc>
          <w:tcPr>
            <w:tcW w:w="719" w:type="dxa"/>
            <w:tcBorders>
              <w:top w:val="single" w:sz="2" w:space="0" w:color="000001"/>
              <w:left w:val="single" w:sz="2" w:space="0" w:color="000001"/>
              <w:bottom w:val="single" w:sz="2" w:space="0" w:color="000001"/>
              <w:right w:val="single" w:sz="2" w:space="0" w:color="000001"/>
            </w:tcBorders>
            <w:shd w:val="clear" w:color="auto" w:fill="auto"/>
          </w:tcPr>
          <w:p w14:paraId="1DB5101D" w14:textId="77777777" w:rsidR="00666817" w:rsidRDefault="00432670">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4637DD49" w14:textId="77777777" w:rsidR="00666817" w:rsidRDefault="00432670">
            <w:pPr>
              <w:jc w:val="center"/>
              <w:rPr>
                <w:sz w:val="20"/>
                <w:szCs w:val="20"/>
              </w:rPr>
            </w:pPr>
            <w:r>
              <w:rPr>
                <w:sz w:val="20"/>
                <w:szCs w:val="20"/>
              </w:rPr>
              <w:t>84.0</w:t>
            </w:r>
          </w:p>
        </w:tc>
        <w:tc>
          <w:tcPr>
            <w:tcW w:w="1171" w:type="dxa"/>
            <w:tcBorders>
              <w:top w:val="single" w:sz="2" w:space="0" w:color="000001"/>
              <w:bottom w:val="single" w:sz="2" w:space="0" w:color="000001"/>
            </w:tcBorders>
            <w:shd w:val="clear" w:color="auto" w:fill="auto"/>
          </w:tcPr>
          <w:p w14:paraId="68310E90" w14:textId="77777777" w:rsidR="00666817" w:rsidRDefault="00432670">
            <w:pPr>
              <w:jc w:val="center"/>
              <w:rPr>
                <w:sz w:val="20"/>
                <w:szCs w:val="20"/>
              </w:rPr>
            </w:pPr>
            <w:r>
              <w:rPr>
                <w:sz w:val="20"/>
                <w:szCs w:val="20"/>
              </w:rPr>
              <w:t>94.1</w:t>
            </w:r>
            <w:r>
              <w:rPr>
                <w:i/>
                <w:sz w:val="20"/>
                <w:szCs w:val="20"/>
              </w:rPr>
              <w:t xml:space="preserve"> </w:t>
            </w:r>
            <m:oMath>
              <m:r>
                <w:rPr>
                  <w:rFonts w:ascii="Cambria Math" w:hAnsi="Cambria Math"/>
                </w:rPr>
                <m:t>±</m:t>
              </m:r>
            </m:oMath>
            <w:r>
              <w:rPr>
                <w:i/>
                <w:sz w:val="20"/>
                <w:szCs w:val="20"/>
              </w:rPr>
              <w:t xml:space="preserve"> 5.2</w:t>
            </w:r>
          </w:p>
        </w:tc>
        <w:tc>
          <w:tcPr>
            <w:tcW w:w="1270" w:type="dxa"/>
            <w:tcBorders>
              <w:top w:val="single" w:sz="2" w:space="0" w:color="000001"/>
              <w:bottom w:val="single" w:sz="2" w:space="0" w:color="000001"/>
            </w:tcBorders>
            <w:shd w:val="clear" w:color="auto" w:fill="auto"/>
          </w:tcPr>
          <w:p w14:paraId="3D088A5F" w14:textId="77777777" w:rsidR="00666817" w:rsidRDefault="00432670">
            <w:pPr>
              <w:jc w:val="center"/>
              <w:rPr>
                <w:sz w:val="20"/>
                <w:szCs w:val="20"/>
              </w:rPr>
            </w:pPr>
            <w:r>
              <w:rPr>
                <w:sz w:val="20"/>
                <w:szCs w:val="20"/>
              </w:rPr>
              <w:t>95.6 (7.3)</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0BB1331C" w14:textId="77777777" w:rsidR="00666817" w:rsidRDefault="00432670">
            <w:pPr>
              <w:jc w:val="center"/>
              <w:rPr>
                <w:sz w:val="20"/>
                <w:szCs w:val="20"/>
              </w:rPr>
            </w:pPr>
            <w:r>
              <w:rPr>
                <w:sz w:val="20"/>
                <w:szCs w:val="20"/>
              </w:rPr>
              <w:t>99.4</w:t>
            </w:r>
          </w:p>
        </w:tc>
        <w:tc>
          <w:tcPr>
            <w:tcW w:w="720" w:type="dxa"/>
            <w:tcBorders>
              <w:top w:val="single" w:sz="2" w:space="0" w:color="000001"/>
              <w:left w:val="single" w:sz="2" w:space="0" w:color="000001"/>
              <w:bottom w:val="single" w:sz="2" w:space="0" w:color="000001"/>
            </w:tcBorders>
            <w:shd w:val="clear" w:color="auto" w:fill="auto"/>
          </w:tcPr>
          <w:p w14:paraId="28026F6C" w14:textId="77777777" w:rsidR="00666817" w:rsidRDefault="00432670">
            <w:pPr>
              <w:jc w:val="center"/>
              <w:rPr>
                <w:i/>
              </w:rPr>
            </w:pPr>
            <w:r>
              <w:rPr>
                <w:sz w:val="20"/>
                <w:szCs w:val="20"/>
              </w:rPr>
              <w:t>79.2</w:t>
            </w:r>
          </w:p>
        </w:tc>
        <w:tc>
          <w:tcPr>
            <w:tcW w:w="1173" w:type="dxa"/>
            <w:tcBorders>
              <w:top w:val="single" w:sz="2" w:space="0" w:color="000001"/>
              <w:bottom w:val="single" w:sz="2" w:space="0" w:color="000001"/>
            </w:tcBorders>
            <w:shd w:val="clear" w:color="auto" w:fill="auto"/>
          </w:tcPr>
          <w:p w14:paraId="00794932" w14:textId="77777777" w:rsidR="00666817" w:rsidRDefault="00432670">
            <w:pPr>
              <w:jc w:val="center"/>
              <w:rPr>
                <w:sz w:val="20"/>
                <w:szCs w:val="20"/>
              </w:rPr>
            </w:pPr>
            <w:r>
              <w:rPr>
                <w:sz w:val="20"/>
                <w:szCs w:val="20"/>
              </w:rPr>
              <w:t>93.9</w:t>
            </w:r>
            <w:r>
              <w:rPr>
                <w:i/>
                <w:sz w:val="20"/>
                <w:szCs w:val="20"/>
              </w:rPr>
              <w:t xml:space="preserve"> </w:t>
            </w:r>
            <m:oMath>
              <m:r>
                <w:rPr>
                  <w:rFonts w:ascii="Cambria Math" w:hAnsi="Cambria Math"/>
                </w:rPr>
                <m:t>±</m:t>
              </m:r>
            </m:oMath>
            <w:r>
              <w:rPr>
                <w:i/>
                <w:sz w:val="20"/>
                <w:szCs w:val="20"/>
              </w:rPr>
              <w:t xml:space="preserve"> 5.2</w:t>
            </w:r>
          </w:p>
        </w:tc>
        <w:tc>
          <w:tcPr>
            <w:tcW w:w="1354" w:type="dxa"/>
            <w:tcBorders>
              <w:top w:val="single" w:sz="2" w:space="0" w:color="000001"/>
              <w:bottom w:val="single" w:sz="2" w:space="0" w:color="000001"/>
            </w:tcBorders>
            <w:shd w:val="clear" w:color="auto" w:fill="auto"/>
          </w:tcPr>
          <w:p w14:paraId="47F9B72A" w14:textId="77777777" w:rsidR="00666817" w:rsidRDefault="00432670">
            <w:pPr>
              <w:jc w:val="center"/>
              <w:rPr>
                <w:sz w:val="20"/>
                <w:szCs w:val="20"/>
              </w:rPr>
            </w:pPr>
            <w:r>
              <w:rPr>
                <w:sz w:val="20"/>
                <w:szCs w:val="20"/>
              </w:rPr>
              <w:t>95.2 (8.0)</w:t>
            </w:r>
          </w:p>
        </w:tc>
        <w:tc>
          <w:tcPr>
            <w:tcW w:w="804" w:type="dxa"/>
            <w:tcBorders>
              <w:top w:val="single" w:sz="2" w:space="0" w:color="000001"/>
              <w:left w:val="single" w:sz="2" w:space="0" w:color="000001"/>
              <w:bottom w:val="single" w:sz="2" w:space="0" w:color="000001"/>
              <w:right w:val="single" w:sz="2" w:space="0" w:color="000001"/>
            </w:tcBorders>
            <w:shd w:val="clear" w:color="auto" w:fill="auto"/>
          </w:tcPr>
          <w:p w14:paraId="51F4A258" w14:textId="77777777" w:rsidR="00666817" w:rsidRDefault="00432670">
            <w:pPr>
              <w:jc w:val="center"/>
              <w:rPr>
                <w:sz w:val="20"/>
                <w:szCs w:val="20"/>
              </w:rPr>
            </w:pPr>
            <w:r>
              <w:rPr>
                <w:sz w:val="20"/>
                <w:szCs w:val="20"/>
              </w:rPr>
              <w:t>100.0</w:t>
            </w:r>
          </w:p>
        </w:tc>
      </w:tr>
      <w:tr w:rsidR="00666817" w14:paraId="0FDA95DD" w14:textId="77777777">
        <w:tc>
          <w:tcPr>
            <w:tcW w:w="804" w:type="dxa"/>
            <w:vMerge w:val="restart"/>
            <w:tcBorders>
              <w:top w:val="single" w:sz="2" w:space="0" w:color="000001"/>
              <w:left w:val="single" w:sz="2" w:space="0" w:color="000001"/>
            </w:tcBorders>
            <w:shd w:val="clear" w:color="auto" w:fill="auto"/>
          </w:tcPr>
          <w:p w14:paraId="26B7EA70" w14:textId="77777777" w:rsidR="00666817" w:rsidRDefault="00432670">
            <w:pPr>
              <w:rPr>
                <w:sz w:val="20"/>
                <w:szCs w:val="20"/>
              </w:rPr>
            </w:pPr>
            <w:r>
              <w:rPr>
                <w:sz w:val="20"/>
                <w:szCs w:val="20"/>
              </w:rPr>
              <w:t>V98</w:t>
            </w:r>
          </w:p>
        </w:tc>
        <w:tc>
          <w:tcPr>
            <w:tcW w:w="719" w:type="dxa"/>
            <w:tcBorders>
              <w:top w:val="single" w:sz="2" w:space="0" w:color="000001"/>
              <w:left w:val="single" w:sz="2" w:space="0" w:color="000001"/>
              <w:right w:val="single" w:sz="2" w:space="0" w:color="000001"/>
            </w:tcBorders>
            <w:shd w:val="clear" w:color="auto" w:fill="auto"/>
          </w:tcPr>
          <w:p w14:paraId="78A99371" w14:textId="77777777" w:rsidR="00666817" w:rsidRDefault="00432670">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1C8A3E34" w14:textId="77777777" w:rsidR="00666817" w:rsidRDefault="00432670">
            <w:pPr>
              <w:jc w:val="center"/>
              <w:rPr>
                <w:sz w:val="20"/>
                <w:szCs w:val="20"/>
              </w:rPr>
            </w:pPr>
            <w:r>
              <w:rPr>
                <w:sz w:val="20"/>
                <w:szCs w:val="20"/>
              </w:rPr>
              <w:t>97.2</w:t>
            </w:r>
          </w:p>
        </w:tc>
        <w:tc>
          <w:tcPr>
            <w:tcW w:w="1171" w:type="dxa"/>
            <w:tcBorders>
              <w:top w:val="single" w:sz="2" w:space="0" w:color="000001"/>
            </w:tcBorders>
            <w:shd w:val="clear" w:color="auto" w:fill="auto"/>
          </w:tcPr>
          <w:p w14:paraId="7E8116F2" w14:textId="77777777" w:rsidR="00666817" w:rsidRDefault="00432670">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270" w:type="dxa"/>
            <w:tcBorders>
              <w:top w:val="single" w:sz="2" w:space="0" w:color="000001"/>
            </w:tcBorders>
            <w:shd w:val="clear" w:color="auto" w:fill="auto"/>
          </w:tcPr>
          <w:p w14:paraId="395A3BC0" w14:textId="77777777" w:rsidR="00666817" w:rsidRDefault="00432670">
            <w:pPr>
              <w:jc w:val="center"/>
              <w:rPr>
                <w:sz w:val="20"/>
                <w:szCs w:val="20"/>
              </w:rPr>
            </w:pPr>
            <w:r>
              <w:rPr>
                <w:sz w:val="20"/>
                <w:szCs w:val="20"/>
              </w:rPr>
              <w:t>99.4 (1.4)</w:t>
            </w:r>
          </w:p>
        </w:tc>
        <w:tc>
          <w:tcPr>
            <w:tcW w:w="716" w:type="dxa"/>
            <w:tcBorders>
              <w:top w:val="single" w:sz="2" w:space="0" w:color="000001"/>
              <w:left w:val="single" w:sz="2" w:space="0" w:color="000001"/>
              <w:right w:val="single" w:sz="2" w:space="0" w:color="000001"/>
            </w:tcBorders>
            <w:shd w:val="clear" w:color="auto" w:fill="auto"/>
          </w:tcPr>
          <w:p w14:paraId="55B2F5B6" w14:textId="77777777" w:rsidR="00666817" w:rsidRDefault="00432670">
            <w:pPr>
              <w:jc w:val="center"/>
              <w:rPr>
                <w:sz w:val="20"/>
                <w:szCs w:val="20"/>
              </w:rPr>
            </w:pPr>
            <w:r>
              <w:rPr>
                <w:sz w:val="20"/>
                <w:szCs w:val="20"/>
              </w:rPr>
              <w:t>100.0</w:t>
            </w:r>
          </w:p>
        </w:tc>
        <w:tc>
          <w:tcPr>
            <w:tcW w:w="720" w:type="dxa"/>
            <w:tcBorders>
              <w:top w:val="single" w:sz="2" w:space="0" w:color="000001"/>
              <w:left w:val="single" w:sz="2" w:space="0" w:color="000001"/>
            </w:tcBorders>
            <w:shd w:val="clear" w:color="auto" w:fill="auto"/>
          </w:tcPr>
          <w:p w14:paraId="4D893377" w14:textId="77777777" w:rsidR="00666817" w:rsidRDefault="00432670">
            <w:pPr>
              <w:jc w:val="center"/>
              <w:rPr>
                <w:sz w:val="20"/>
                <w:szCs w:val="20"/>
              </w:rPr>
            </w:pPr>
            <w:r>
              <w:rPr>
                <w:sz w:val="20"/>
                <w:szCs w:val="20"/>
              </w:rPr>
              <w:t>97.2</w:t>
            </w:r>
          </w:p>
        </w:tc>
        <w:tc>
          <w:tcPr>
            <w:tcW w:w="1173" w:type="dxa"/>
            <w:tcBorders>
              <w:top w:val="single" w:sz="2" w:space="0" w:color="000001"/>
            </w:tcBorders>
            <w:shd w:val="clear" w:color="auto" w:fill="auto"/>
          </w:tcPr>
          <w:p w14:paraId="238828BC" w14:textId="77777777" w:rsidR="00666817" w:rsidRDefault="00432670">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354" w:type="dxa"/>
            <w:tcBorders>
              <w:top w:val="single" w:sz="2" w:space="0" w:color="000001"/>
            </w:tcBorders>
            <w:shd w:val="clear" w:color="auto" w:fill="auto"/>
          </w:tcPr>
          <w:p w14:paraId="398F793B" w14:textId="77777777" w:rsidR="00666817" w:rsidRDefault="00432670">
            <w:pPr>
              <w:jc w:val="center"/>
              <w:rPr>
                <w:sz w:val="20"/>
                <w:szCs w:val="20"/>
              </w:rPr>
            </w:pPr>
            <w:r>
              <w:rPr>
                <w:sz w:val="20"/>
                <w:szCs w:val="20"/>
              </w:rPr>
              <w:t>99.4 (1.4)</w:t>
            </w:r>
          </w:p>
        </w:tc>
        <w:tc>
          <w:tcPr>
            <w:tcW w:w="804" w:type="dxa"/>
            <w:tcBorders>
              <w:top w:val="single" w:sz="2" w:space="0" w:color="000001"/>
              <w:left w:val="single" w:sz="2" w:space="0" w:color="000001"/>
              <w:right w:val="single" w:sz="2" w:space="0" w:color="000001"/>
            </w:tcBorders>
            <w:shd w:val="clear" w:color="auto" w:fill="auto"/>
          </w:tcPr>
          <w:p w14:paraId="502AAA78" w14:textId="77777777" w:rsidR="00666817" w:rsidRDefault="00432670">
            <w:pPr>
              <w:jc w:val="center"/>
              <w:rPr>
                <w:sz w:val="20"/>
                <w:szCs w:val="20"/>
              </w:rPr>
            </w:pPr>
            <w:r>
              <w:rPr>
                <w:sz w:val="20"/>
                <w:szCs w:val="20"/>
              </w:rPr>
              <w:t>100.0</w:t>
            </w:r>
          </w:p>
        </w:tc>
      </w:tr>
      <w:tr w:rsidR="00666817" w14:paraId="1D69CB63" w14:textId="77777777">
        <w:tc>
          <w:tcPr>
            <w:tcW w:w="804" w:type="dxa"/>
            <w:vMerge/>
            <w:tcBorders>
              <w:top w:val="single" w:sz="2" w:space="0" w:color="000001"/>
              <w:left w:val="single" w:sz="2" w:space="0" w:color="000001"/>
            </w:tcBorders>
            <w:shd w:val="clear" w:color="auto" w:fill="auto"/>
          </w:tcPr>
          <w:p w14:paraId="4FB3F1B6"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454CB652" w14:textId="77777777" w:rsidR="00666817" w:rsidRDefault="00432670">
            <w:pPr>
              <w:rPr>
                <w:sz w:val="20"/>
                <w:szCs w:val="20"/>
              </w:rPr>
            </w:pPr>
            <w:r>
              <w:rPr>
                <w:sz w:val="20"/>
                <w:szCs w:val="20"/>
              </w:rPr>
              <w:t>Free</w:t>
            </w:r>
          </w:p>
        </w:tc>
        <w:tc>
          <w:tcPr>
            <w:tcW w:w="628" w:type="dxa"/>
            <w:tcBorders>
              <w:left w:val="single" w:sz="2" w:space="0" w:color="000001"/>
            </w:tcBorders>
            <w:shd w:val="clear" w:color="auto" w:fill="auto"/>
          </w:tcPr>
          <w:p w14:paraId="2AFB5483" w14:textId="77777777" w:rsidR="00666817" w:rsidRDefault="00432670">
            <w:pPr>
              <w:jc w:val="center"/>
              <w:rPr>
                <w:sz w:val="20"/>
                <w:szCs w:val="20"/>
              </w:rPr>
            </w:pPr>
            <w:r>
              <w:rPr>
                <w:sz w:val="20"/>
                <w:szCs w:val="20"/>
              </w:rPr>
              <w:t>93.1</w:t>
            </w:r>
          </w:p>
        </w:tc>
        <w:tc>
          <w:tcPr>
            <w:tcW w:w="1171" w:type="dxa"/>
            <w:shd w:val="clear" w:color="auto" w:fill="auto"/>
          </w:tcPr>
          <w:p w14:paraId="06E5EE93" w14:textId="77777777" w:rsidR="00666817" w:rsidRDefault="00432670">
            <w:pPr>
              <w:jc w:val="center"/>
              <w:rPr>
                <w:sz w:val="20"/>
                <w:szCs w:val="20"/>
              </w:rPr>
            </w:pPr>
            <w:r>
              <w:rPr>
                <w:sz w:val="20"/>
                <w:szCs w:val="20"/>
              </w:rPr>
              <w:t>97.4</w:t>
            </w:r>
            <w:r>
              <w:rPr>
                <w:i/>
                <w:sz w:val="20"/>
                <w:szCs w:val="20"/>
              </w:rPr>
              <w:t xml:space="preserve"> </w:t>
            </w:r>
            <m:oMath>
              <m:r>
                <w:rPr>
                  <w:rFonts w:ascii="Cambria Math" w:hAnsi="Cambria Math"/>
                </w:rPr>
                <m:t>±</m:t>
              </m:r>
            </m:oMath>
            <w:r>
              <w:rPr>
                <w:i/>
                <w:sz w:val="20"/>
                <w:szCs w:val="20"/>
              </w:rPr>
              <w:t xml:space="preserve"> 1.7</w:t>
            </w:r>
          </w:p>
        </w:tc>
        <w:tc>
          <w:tcPr>
            <w:tcW w:w="1270" w:type="dxa"/>
            <w:shd w:val="clear" w:color="auto" w:fill="auto"/>
          </w:tcPr>
          <w:p w14:paraId="3DFE2DBB" w14:textId="77777777" w:rsidR="00666817" w:rsidRDefault="00432670">
            <w:pPr>
              <w:jc w:val="center"/>
              <w:rPr>
                <w:sz w:val="20"/>
                <w:szCs w:val="20"/>
              </w:rPr>
            </w:pPr>
            <w:r>
              <w:rPr>
                <w:sz w:val="20"/>
                <w:szCs w:val="20"/>
              </w:rPr>
              <w:t>98.2 (0.8)</w:t>
            </w:r>
          </w:p>
        </w:tc>
        <w:tc>
          <w:tcPr>
            <w:tcW w:w="716" w:type="dxa"/>
            <w:tcBorders>
              <w:left w:val="single" w:sz="2" w:space="0" w:color="000001"/>
              <w:right w:val="single" w:sz="2" w:space="0" w:color="000001"/>
            </w:tcBorders>
            <w:shd w:val="clear" w:color="auto" w:fill="auto"/>
          </w:tcPr>
          <w:p w14:paraId="5B2D3ED7" w14:textId="77777777" w:rsidR="00666817" w:rsidRDefault="00432670">
            <w:pPr>
              <w:jc w:val="center"/>
              <w:rPr>
                <w:sz w:val="20"/>
                <w:szCs w:val="20"/>
              </w:rPr>
            </w:pPr>
            <w:r>
              <w:rPr>
                <w:sz w:val="20"/>
                <w:szCs w:val="20"/>
              </w:rPr>
              <w:t>98.6</w:t>
            </w:r>
          </w:p>
        </w:tc>
        <w:tc>
          <w:tcPr>
            <w:tcW w:w="720" w:type="dxa"/>
            <w:tcBorders>
              <w:left w:val="single" w:sz="2" w:space="0" w:color="000001"/>
            </w:tcBorders>
            <w:shd w:val="clear" w:color="auto" w:fill="auto"/>
          </w:tcPr>
          <w:p w14:paraId="71D0AB20" w14:textId="77777777" w:rsidR="00666817" w:rsidRDefault="00432670">
            <w:pPr>
              <w:jc w:val="center"/>
              <w:rPr>
                <w:i/>
              </w:rPr>
            </w:pPr>
            <w:r>
              <w:rPr>
                <w:sz w:val="20"/>
                <w:szCs w:val="20"/>
              </w:rPr>
              <w:t>92.1</w:t>
            </w:r>
          </w:p>
        </w:tc>
        <w:tc>
          <w:tcPr>
            <w:tcW w:w="1173" w:type="dxa"/>
            <w:shd w:val="clear" w:color="auto" w:fill="auto"/>
          </w:tcPr>
          <w:p w14:paraId="6D41CF7A" w14:textId="77777777" w:rsidR="00666817" w:rsidRDefault="00432670">
            <w:pPr>
              <w:jc w:val="center"/>
              <w:rPr>
                <w:sz w:val="20"/>
                <w:szCs w:val="20"/>
              </w:rPr>
            </w:pPr>
            <w:r>
              <w:rPr>
                <w:sz w:val="20"/>
                <w:szCs w:val="20"/>
              </w:rPr>
              <w:t>96.4</w:t>
            </w:r>
            <w:r>
              <w:rPr>
                <w:i/>
                <w:sz w:val="20"/>
                <w:szCs w:val="20"/>
              </w:rPr>
              <w:t xml:space="preserve"> </w:t>
            </w:r>
            <m:oMath>
              <m:r>
                <w:rPr>
                  <w:rFonts w:ascii="Cambria Math" w:hAnsi="Cambria Math"/>
                </w:rPr>
                <m:t>±</m:t>
              </m:r>
            </m:oMath>
            <w:r>
              <w:rPr>
                <w:i/>
                <w:sz w:val="20"/>
                <w:szCs w:val="20"/>
              </w:rPr>
              <w:t xml:space="preserve"> 1.8</w:t>
            </w:r>
          </w:p>
        </w:tc>
        <w:tc>
          <w:tcPr>
            <w:tcW w:w="1354" w:type="dxa"/>
            <w:shd w:val="clear" w:color="auto" w:fill="auto"/>
          </w:tcPr>
          <w:p w14:paraId="10C1680B" w14:textId="77777777" w:rsidR="00666817" w:rsidRDefault="00432670">
            <w:pPr>
              <w:jc w:val="center"/>
              <w:rPr>
                <w:sz w:val="20"/>
                <w:szCs w:val="20"/>
              </w:rPr>
            </w:pPr>
            <w:r>
              <w:rPr>
                <w:sz w:val="20"/>
                <w:szCs w:val="20"/>
              </w:rPr>
              <w:t>97.2 (2.6)</w:t>
            </w:r>
          </w:p>
        </w:tc>
        <w:tc>
          <w:tcPr>
            <w:tcW w:w="804" w:type="dxa"/>
            <w:tcBorders>
              <w:left w:val="single" w:sz="2" w:space="0" w:color="000001"/>
              <w:right w:val="single" w:sz="2" w:space="0" w:color="000001"/>
            </w:tcBorders>
            <w:shd w:val="clear" w:color="auto" w:fill="auto"/>
          </w:tcPr>
          <w:p w14:paraId="66C1370D" w14:textId="77777777" w:rsidR="00666817" w:rsidRDefault="00432670">
            <w:pPr>
              <w:jc w:val="center"/>
              <w:rPr>
                <w:sz w:val="20"/>
                <w:szCs w:val="20"/>
              </w:rPr>
            </w:pPr>
            <w:r>
              <w:rPr>
                <w:sz w:val="20"/>
                <w:szCs w:val="20"/>
              </w:rPr>
              <w:t>98.5</w:t>
            </w:r>
          </w:p>
        </w:tc>
      </w:tr>
      <w:tr w:rsidR="00666817" w14:paraId="18D51EDC" w14:textId="77777777">
        <w:tc>
          <w:tcPr>
            <w:tcW w:w="804" w:type="dxa"/>
            <w:vMerge/>
            <w:tcBorders>
              <w:top w:val="single" w:sz="2" w:space="0" w:color="000001"/>
              <w:left w:val="single" w:sz="2" w:space="0" w:color="000001"/>
            </w:tcBorders>
            <w:shd w:val="clear" w:color="auto" w:fill="auto"/>
          </w:tcPr>
          <w:p w14:paraId="7EAC4A63"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32AEA55C" w14:textId="77777777" w:rsidR="00666817" w:rsidRDefault="00432670">
            <w:pPr>
              <w:rPr>
                <w:sz w:val="20"/>
                <w:szCs w:val="20"/>
              </w:rPr>
            </w:pPr>
            <w:r>
              <w:rPr>
                <w:sz w:val="20"/>
                <w:szCs w:val="20"/>
              </w:rPr>
              <w:t>Iso</w:t>
            </w:r>
          </w:p>
        </w:tc>
        <w:tc>
          <w:tcPr>
            <w:tcW w:w="628" w:type="dxa"/>
            <w:tcBorders>
              <w:left w:val="single" w:sz="2" w:space="0" w:color="000001"/>
            </w:tcBorders>
            <w:shd w:val="clear" w:color="auto" w:fill="auto"/>
          </w:tcPr>
          <w:p w14:paraId="710A9BC0" w14:textId="77777777" w:rsidR="00666817" w:rsidRDefault="00432670">
            <w:pPr>
              <w:jc w:val="center"/>
              <w:rPr>
                <w:sz w:val="20"/>
                <w:szCs w:val="20"/>
              </w:rPr>
            </w:pPr>
            <w:r>
              <w:rPr>
                <w:sz w:val="20"/>
                <w:szCs w:val="20"/>
              </w:rPr>
              <w:t>93.1</w:t>
            </w:r>
          </w:p>
        </w:tc>
        <w:tc>
          <w:tcPr>
            <w:tcW w:w="1171" w:type="dxa"/>
            <w:shd w:val="clear" w:color="auto" w:fill="auto"/>
          </w:tcPr>
          <w:p w14:paraId="3F061314" w14:textId="77777777" w:rsidR="00666817" w:rsidRDefault="00432670">
            <w:pPr>
              <w:jc w:val="center"/>
              <w:rPr>
                <w:sz w:val="20"/>
                <w:szCs w:val="20"/>
              </w:rPr>
            </w:pPr>
            <w:r>
              <w:rPr>
                <w:sz w:val="20"/>
                <w:szCs w:val="20"/>
              </w:rPr>
              <w:t>97.2</w:t>
            </w:r>
            <w:r>
              <w:rPr>
                <w:i/>
                <w:sz w:val="20"/>
                <w:szCs w:val="20"/>
              </w:rPr>
              <w:t xml:space="preserve"> </w:t>
            </w:r>
            <m:oMath>
              <m:r>
                <w:rPr>
                  <w:rFonts w:ascii="Cambria Math" w:hAnsi="Cambria Math"/>
                </w:rPr>
                <m:t>±</m:t>
              </m:r>
            </m:oMath>
            <w:r>
              <w:rPr>
                <w:i/>
                <w:sz w:val="20"/>
                <w:szCs w:val="20"/>
              </w:rPr>
              <w:t xml:space="preserve"> 2.0</w:t>
            </w:r>
          </w:p>
        </w:tc>
        <w:tc>
          <w:tcPr>
            <w:tcW w:w="1270" w:type="dxa"/>
            <w:shd w:val="clear" w:color="auto" w:fill="auto"/>
          </w:tcPr>
          <w:p w14:paraId="6716C9B2" w14:textId="77777777" w:rsidR="00666817" w:rsidRDefault="00432670">
            <w:pPr>
              <w:jc w:val="center"/>
              <w:rPr>
                <w:sz w:val="20"/>
                <w:szCs w:val="20"/>
              </w:rPr>
            </w:pPr>
            <w:r>
              <w:rPr>
                <w:sz w:val="20"/>
                <w:szCs w:val="20"/>
              </w:rPr>
              <w:t>98.0 (1.8)</w:t>
            </w:r>
          </w:p>
        </w:tc>
        <w:tc>
          <w:tcPr>
            <w:tcW w:w="716" w:type="dxa"/>
            <w:tcBorders>
              <w:left w:val="single" w:sz="2" w:space="0" w:color="000001"/>
              <w:right w:val="single" w:sz="2" w:space="0" w:color="000001"/>
            </w:tcBorders>
            <w:shd w:val="clear" w:color="auto" w:fill="auto"/>
          </w:tcPr>
          <w:p w14:paraId="70448CED" w14:textId="77777777" w:rsidR="00666817" w:rsidRDefault="00432670">
            <w:pPr>
              <w:jc w:val="center"/>
              <w:rPr>
                <w:sz w:val="20"/>
                <w:szCs w:val="20"/>
              </w:rPr>
            </w:pPr>
            <w:r>
              <w:rPr>
                <w:sz w:val="20"/>
                <w:szCs w:val="20"/>
              </w:rPr>
              <w:t>99.0</w:t>
            </w:r>
          </w:p>
        </w:tc>
        <w:tc>
          <w:tcPr>
            <w:tcW w:w="720" w:type="dxa"/>
            <w:tcBorders>
              <w:left w:val="single" w:sz="2" w:space="0" w:color="000001"/>
            </w:tcBorders>
            <w:shd w:val="clear" w:color="auto" w:fill="auto"/>
          </w:tcPr>
          <w:p w14:paraId="10DF4315" w14:textId="77777777" w:rsidR="00666817" w:rsidRDefault="00432670">
            <w:pPr>
              <w:jc w:val="center"/>
              <w:rPr>
                <w:i/>
              </w:rPr>
            </w:pPr>
            <w:r>
              <w:rPr>
                <w:sz w:val="20"/>
                <w:szCs w:val="20"/>
              </w:rPr>
              <w:t>90.6</w:t>
            </w:r>
          </w:p>
        </w:tc>
        <w:tc>
          <w:tcPr>
            <w:tcW w:w="1173" w:type="dxa"/>
            <w:shd w:val="clear" w:color="auto" w:fill="auto"/>
          </w:tcPr>
          <w:p w14:paraId="601D2E28" w14:textId="77777777" w:rsidR="00666817" w:rsidRDefault="00432670">
            <w:pPr>
              <w:jc w:val="center"/>
              <w:rPr>
                <w:sz w:val="20"/>
                <w:szCs w:val="20"/>
              </w:rPr>
            </w:pPr>
            <w:r>
              <w:rPr>
                <w:sz w:val="20"/>
                <w:szCs w:val="20"/>
              </w:rPr>
              <w:t>96.5</w:t>
            </w:r>
            <w:r>
              <w:rPr>
                <w:i/>
                <w:sz w:val="20"/>
                <w:szCs w:val="20"/>
              </w:rPr>
              <w:t xml:space="preserve"> </w:t>
            </w:r>
            <m:oMath>
              <m:r>
                <w:rPr>
                  <w:rFonts w:ascii="Cambria Math" w:hAnsi="Cambria Math"/>
                </w:rPr>
                <m:t>±</m:t>
              </m:r>
            </m:oMath>
            <w:r>
              <w:rPr>
                <w:i/>
                <w:sz w:val="20"/>
                <w:szCs w:val="20"/>
              </w:rPr>
              <w:t xml:space="preserve"> 1.9</w:t>
            </w:r>
          </w:p>
        </w:tc>
        <w:tc>
          <w:tcPr>
            <w:tcW w:w="1354" w:type="dxa"/>
            <w:shd w:val="clear" w:color="auto" w:fill="auto"/>
          </w:tcPr>
          <w:p w14:paraId="5A8090D7" w14:textId="77777777" w:rsidR="00666817" w:rsidRDefault="00432670">
            <w:pPr>
              <w:jc w:val="center"/>
              <w:rPr>
                <w:sz w:val="20"/>
                <w:szCs w:val="20"/>
              </w:rPr>
            </w:pPr>
            <w:r>
              <w:rPr>
                <w:sz w:val="20"/>
                <w:szCs w:val="20"/>
              </w:rPr>
              <w:t>97.4 (2.0)</w:t>
            </w:r>
          </w:p>
        </w:tc>
        <w:tc>
          <w:tcPr>
            <w:tcW w:w="804" w:type="dxa"/>
            <w:tcBorders>
              <w:left w:val="single" w:sz="2" w:space="0" w:color="000001"/>
              <w:right w:val="single" w:sz="2" w:space="0" w:color="000001"/>
            </w:tcBorders>
            <w:shd w:val="clear" w:color="auto" w:fill="auto"/>
          </w:tcPr>
          <w:p w14:paraId="11417FEB" w14:textId="77777777" w:rsidR="00666817" w:rsidRDefault="00432670">
            <w:pPr>
              <w:jc w:val="center"/>
              <w:rPr>
                <w:sz w:val="20"/>
                <w:szCs w:val="20"/>
              </w:rPr>
            </w:pPr>
            <w:r>
              <w:rPr>
                <w:sz w:val="20"/>
                <w:szCs w:val="20"/>
              </w:rPr>
              <w:t>98.4</w:t>
            </w:r>
          </w:p>
        </w:tc>
      </w:tr>
      <w:tr w:rsidR="00666817" w14:paraId="60A56C78" w14:textId="77777777">
        <w:tc>
          <w:tcPr>
            <w:tcW w:w="804" w:type="dxa"/>
            <w:vMerge/>
            <w:tcBorders>
              <w:top w:val="single" w:sz="2" w:space="0" w:color="000001"/>
              <w:left w:val="single" w:sz="2" w:space="0" w:color="000001"/>
            </w:tcBorders>
            <w:shd w:val="clear" w:color="auto" w:fill="auto"/>
          </w:tcPr>
          <w:p w14:paraId="430D9226" w14:textId="77777777" w:rsidR="00666817" w:rsidRDefault="00666817">
            <w:pPr>
              <w:rPr>
                <w:sz w:val="20"/>
                <w:szCs w:val="20"/>
              </w:rPr>
            </w:pPr>
          </w:p>
        </w:tc>
        <w:tc>
          <w:tcPr>
            <w:tcW w:w="719" w:type="dxa"/>
            <w:tcBorders>
              <w:top w:val="single" w:sz="2" w:space="0" w:color="000001"/>
              <w:left w:val="single" w:sz="2" w:space="0" w:color="000001"/>
              <w:bottom w:val="single" w:sz="2" w:space="0" w:color="000001"/>
              <w:right w:val="single" w:sz="2" w:space="0" w:color="000001"/>
            </w:tcBorders>
            <w:shd w:val="clear" w:color="auto" w:fill="auto"/>
          </w:tcPr>
          <w:p w14:paraId="7AAC866E" w14:textId="77777777" w:rsidR="00666817" w:rsidRDefault="00432670">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47AE26DE" w14:textId="77777777" w:rsidR="00666817" w:rsidRDefault="00432670">
            <w:pPr>
              <w:jc w:val="center"/>
              <w:rPr>
                <w:sz w:val="20"/>
                <w:szCs w:val="20"/>
              </w:rPr>
            </w:pPr>
            <w:r>
              <w:rPr>
                <w:sz w:val="20"/>
                <w:szCs w:val="20"/>
              </w:rPr>
              <w:t>71.4</w:t>
            </w:r>
          </w:p>
        </w:tc>
        <w:tc>
          <w:tcPr>
            <w:tcW w:w="1171" w:type="dxa"/>
            <w:tcBorders>
              <w:top w:val="single" w:sz="2" w:space="0" w:color="000001"/>
              <w:bottom w:val="single" w:sz="2" w:space="0" w:color="000001"/>
            </w:tcBorders>
            <w:shd w:val="clear" w:color="auto" w:fill="auto"/>
          </w:tcPr>
          <w:p w14:paraId="7F15E4B1" w14:textId="77777777" w:rsidR="00666817" w:rsidRDefault="00432670">
            <w:pPr>
              <w:jc w:val="center"/>
              <w:rPr>
                <w:sz w:val="20"/>
                <w:szCs w:val="20"/>
              </w:rPr>
            </w:pPr>
            <w:r>
              <w:rPr>
                <w:sz w:val="20"/>
                <w:szCs w:val="20"/>
              </w:rPr>
              <w:t>87.3</w:t>
            </w:r>
            <w:r>
              <w:rPr>
                <w:i/>
                <w:sz w:val="20"/>
                <w:szCs w:val="20"/>
              </w:rPr>
              <w:t xml:space="preserve"> </w:t>
            </w:r>
            <m:oMath>
              <m:r>
                <w:rPr>
                  <w:rFonts w:ascii="Cambria Math" w:hAnsi="Cambria Math"/>
                </w:rPr>
                <m:t>±</m:t>
              </m:r>
            </m:oMath>
            <w:r>
              <w:rPr>
                <w:i/>
                <w:sz w:val="20"/>
                <w:szCs w:val="20"/>
              </w:rPr>
              <w:t xml:space="preserve"> 9.4</w:t>
            </w:r>
          </w:p>
        </w:tc>
        <w:tc>
          <w:tcPr>
            <w:tcW w:w="1270" w:type="dxa"/>
            <w:tcBorders>
              <w:top w:val="single" w:sz="2" w:space="0" w:color="000001"/>
              <w:bottom w:val="single" w:sz="2" w:space="0" w:color="000001"/>
            </w:tcBorders>
            <w:shd w:val="clear" w:color="auto" w:fill="auto"/>
          </w:tcPr>
          <w:p w14:paraId="05F35689" w14:textId="77777777" w:rsidR="00666817" w:rsidRDefault="00432670">
            <w:pPr>
              <w:jc w:val="center"/>
              <w:rPr>
                <w:sz w:val="20"/>
                <w:szCs w:val="20"/>
              </w:rPr>
            </w:pPr>
            <w:r>
              <w:rPr>
                <w:sz w:val="20"/>
                <w:szCs w:val="20"/>
              </w:rPr>
              <w:t>89.2 (14.8)</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634B7F8A" w14:textId="77777777" w:rsidR="00666817" w:rsidRDefault="00432670">
            <w:pPr>
              <w:jc w:val="center"/>
              <w:rPr>
                <w:sz w:val="20"/>
                <w:szCs w:val="20"/>
              </w:rPr>
            </w:pPr>
            <w:r>
              <w:rPr>
                <w:sz w:val="20"/>
                <w:szCs w:val="20"/>
              </w:rPr>
              <w:t>97.7</w:t>
            </w:r>
          </w:p>
        </w:tc>
        <w:tc>
          <w:tcPr>
            <w:tcW w:w="720" w:type="dxa"/>
            <w:tcBorders>
              <w:top w:val="single" w:sz="2" w:space="0" w:color="000001"/>
              <w:left w:val="single" w:sz="2" w:space="0" w:color="000001"/>
              <w:bottom w:val="single" w:sz="2" w:space="0" w:color="000001"/>
            </w:tcBorders>
            <w:shd w:val="clear" w:color="auto" w:fill="auto"/>
          </w:tcPr>
          <w:p w14:paraId="6268ACB2" w14:textId="77777777" w:rsidR="00666817" w:rsidRDefault="00432670">
            <w:pPr>
              <w:jc w:val="center"/>
              <w:rPr>
                <w:i/>
              </w:rPr>
            </w:pPr>
            <w:r>
              <w:rPr>
                <w:sz w:val="20"/>
                <w:szCs w:val="20"/>
              </w:rPr>
              <w:t>63.7</w:t>
            </w:r>
          </w:p>
        </w:tc>
        <w:tc>
          <w:tcPr>
            <w:tcW w:w="1173" w:type="dxa"/>
            <w:tcBorders>
              <w:top w:val="single" w:sz="2" w:space="0" w:color="000001"/>
              <w:bottom w:val="single" w:sz="2" w:space="0" w:color="000001"/>
            </w:tcBorders>
            <w:shd w:val="clear" w:color="auto" w:fill="auto"/>
          </w:tcPr>
          <w:p w14:paraId="64B60127" w14:textId="77777777" w:rsidR="00666817" w:rsidRDefault="00432670">
            <w:pPr>
              <w:jc w:val="center"/>
              <w:rPr>
                <w:sz w:val="20"/>
                <w:szCs w:val="20"/>
              </w:rPr>
            </w:pPr>
            <w:r>
              <w:rPr>
                <w:sz w:val="20"/>
                <w:szCs w:val="20"/>
              </w:rPr>
              <w:t>86.0</w:t>
            </w:r>
            <w:r>
              <w:rPr>
                <w:i/>
                <w:sz w:val="20"/>
                <w:szCs w:val="20"/>
              </w:rPr>
              <w:t xml:space="preserve"> </w:t>
            </w:r>
            <m:oMath>
              <m:r>
                <w:rPr>
                  <w:rFonts w:ascii="Cambria Math" w:hAnsi="Cambria Math"/>
                </w:rPr>
                <m:t>±</m:t>
              </m:r>
            </m:oMath>
            <w:r>
              <w:rPr>
                <w:i/>
                <w:sz w:val="20"/>
                <w:szCs w:val="20"/>
              </w:rPr>
              <w:t xml:space="preserve"> 9.0</w:t>
            </w:r>
          </w:p>
        </w:tc>
        <w:tc>
          <w:tcPr>
            <w:tcW w:w="1354" w:type="dxa"/>
            <w:tcBorders>
              <w:top w:val="single" w:sz="2" w:space="0" w:color="000001"/>
              <w:bottom w:val="single" w:sz="2" w:space="0" w:color="000001"/>
            </w:tcBorders>
            <w:shd w:val="clear" w:color="auto" w:fill="auto"/>
          </w:tcPr>
          <w:p w14:paraId="355722DD" w14:textId="77777777" w:rsidR="00666817" w:rsidRDefault="00432670">
            <w:pPr>
              <w:jc w:val="center"/>
              <w:rPr>
                <w:sz w:val="20"/>
                <w:szCs w:val="20"/>
              </w:rPr>
            </w:pPr>
            <w:r>
              <w:rPr>
                <w:sz w:val="20"/>
                <w:szCs w:val="20"/>
              </w:rPr>
              <w:t>87.5 (13.4)</w:t>
            </w:r>
          </w:p>
        </w:tc>
        <w:tc>
          <w:tcPr>
            <w:tcW w:w="804" w:type="dxa"/>
            <w:tcBorders>
              <w:top w:val="single" w:sz="2" w:space="0" w:color="000001"/>
              <w:left w:val="single" w:sz="2" w:space="0" w:color="000001"/>
              <w:bottom w:val="single" w:sz="2" w:space="0" w:color="000001"/>
              <w:right w:val="single" w:sz="2" w:space="0" w:color="000001"/>
            </w:tcBorders>
            <w:shd w:val="clear" w:color="auto" w:fill="auto"/>
          </w:tcPr>
          <w:p w14:paraId="6AE14F20" w14:textId="77777777" w:rsidR="00666817" w:rsidRDefault="00432670">
            <w:pPr>
              <w:jc w:val="center"/>
              <w:rPr>
                <w:sz w:val="20"/>
                <w:szCs w:val="20"/>
              </w:rPr>
            </w:pPr>
            <w:r>
              <w:rPr>
                <w:sz w:val="20"/>
                <w:szCs w:val="20"/>
              </w:rPr>
              <w:t>99.5</w:t>
            </w:r>
          </w:p>
        </w:tc>
      </w:tr>
      <w:tr w:rsidR="00666817" w14:paraId="460B862E" w14:textId="77777777">
        <w:tc>
          <w:tcPr>
            <w:tcW w:w="804" w:type="dxa"/>
            <w:vMerge w:val="restart"/>
            <w:tcBorders>
              <w:top w:val="single" w:sz="2" w:space="0" w:color="000001"/>
              <w:left w:val="single" w:sz="2" w:space="0" w:color="000001"/>
              <w:bottom w:val="single" w:sz="2" w:space="0" w:color="000001"/>
            </w:tcBorders>
            <w:shd w:val="clear" w:color="auto" w:fill="auto"/>
          </w:tcPr>
          <w:p w14:paraId="453F1C86" w14:textId="77777777" w:rsidR="00666817" w:rsidRDefault="00432670">
            <w:pPr>
              <w:rPr>
                <w:sz w:val="20"/>
                <w:szCs w:val="20"/>
              </w:rPr>
            </w:pPr>
            <w:r>
              <w:rPr>
                <w:sz w:val="20"/>
                <w:szCs w:val="20"/>
              </w:rPr>
              <w:t>V107</w:t>
            </w:r>
          </w:p>
        </w:tc>
        <w:tc>
          <w:tcPr>
            <w:tcW w:w="719" w:type="dxa"/>
            <w:tcBorders>
              <w:top w:val="single" w:sz="2" w:space="0" w:color="000001"/>
              <w:left w:val="single" w:sz="2" w:space="0" w:color="000001"/>
              <w:right w:val="single" w:sz="2" w:space="0" w:color="000001"/>
            </w:tcBorders>
            <w:shd w:val="clear" w:color="auto" w:fill="auto"/>
          </w:tcPr>
          <w:p w14:paraId="21360DDC" w14:textId="77777777" w:rsidR="00666817" w:rsidRDefault="00432670">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31BE67D8" w14:textId="77777777" w:rsidR="00666817" w:rsidRDefault="00432670">
            <w:pPr>
              <w:jc w:val="center"/>
              <w:rPr>
                <w:sz w:val="20"/>
                <w:szCs w:val="20"/>
              </w:rPr>
            </w:pPr>
            <w:r>
              <w:rPr>
                <w:sz w:val="20"/>
                <w:szCs w:val="20"/>
              </w:rPr>
              <w:t>0.2</w:t>
            </w:r>
          </w:p>
        </w:tc>
        <w:tc>
          <w:tcPr>
            <w:tcW w:w="1171" w:type="dxa"/>
            <w:tcBorders>
              <w:top w:val="single" w:sz="2" w:space="0" w:color="000001"/>
            </w:tcBorders>
            <w:shd w:val="clear" w:color="auto" w:fill="auto"/>
          </w:tcPr>
          <w:p w14:paraId="70A2A8C6" w14:textId="77777777" w:rsidR="00666817" w:rsidRDefault="00432670">
            <w:pPr>
              <w:jc w:val="center"/>
              <w:rPr>
                <w:sz w:val="20"/>
                <w:szCs w:val="20"/>
              </w:rPr>
            </w:pPr>
            <w:r>
              <w:rPr>
                <w:sz w:val="20"/>
                <w:szCs w:val="20"/>
              </w:rPr>
              <w:t>2.4</w:t>
            </w:r>
            <w:r>
              <w:rPr>
                <w:i/>
                <w:sz w:val="20"/>
                <w:szCs w:val="20"/>
              </w:rPr>
              <w:t xml:space="preserve"> </w:t>
            </w:r>
            <m:oMath>
              <m:r>
                <w:rPr>
                  <w:rFonts w:ascii="Cambria Math" w:hAnsi="Cambria Math"/>
                </w:rPr>
                <m:t>±</m:t>
              </m:r>
            </m:oMath>
            <w:r>
              <w:rPr>
                <w:i/>
                <w:sz w:val="20"/>
                <w:szCs w:val="20"/>
              </w:rPr>
              <w:t xml:space="preserve"> 1.9</w:t>
            </w:r>
          </w:p>
        </w:tc>
        <w:tc>
          <w:tcPr>
            <w:tcW w:w="1270" w:type="dxa"/>
            <w:tcBorders>
              <w:top w:val="single" w:sz="2" w:space="0" w:color="000001"/>
            </w:tcBorders>
            <w:shd w:val="clear" w:color="auto" w:fill="auto"/>
          </w:tcPr>
          <w:p w14:paraId="2B31B5EF" w14:textId="77777777" w:rsidR="00666817" w:rsidRDefault="00432670">
            <w:pPr>
              <w:jc w:val="center"/>
              <w:rPr>
                <w:sz w:val="20"/>
                <w:szCs w:val="20"/>
              </w:rPr>
            </w:pPr>
            <w:r>
              <w:rPr>
                <w:sz w:val="20"/>
                <w:szCs w:val="20"/>
              </w:rPr>
              <w:t>2.4 (3.2)</w:t>
            </w:r>
          </w:p>
        </w:tc>
        <w:tc>
          <w:tcPr>
            <w:tcW w:w="716" w:type="dxa"/>
            <w:tcBorders>
              <w:top w:val="single" w:sz="2" w:space="0" w:color="000001"/>
              <w:left w:val="single" w:sz="2" w:space="0" w:color="000001"/>
              <w:right w:val="single" w:sz="2" w:space="0" w:color="000001"/>
            </w:tcBorders>
            <w:shd w:val="clear" w:color="auto" w:fill="auto"/>
          </w:tcPr>
          <w:p w14:paraId="2D1D4AFF" w14:textId="77777777" w:rsidR="00666817" w:rsidRDefault="00432670">
            <w:pPr>
              <w:jc w:val="center"/>
              <w:rPr>
                <w:sz w:val="20"/>
                <w:szCs w:val="20"/>
              </w:rPr>
            </w:pPr>
            <w:r>
              <w:rPr>
                <w:sz w:val="20"/>
                <w:szCs w:val="20"/>
              </w:rPr>
              <w:t>5.2</w:t>
            </w:r>
          </w:p>
        </w:tc>
        <w:tc>
          <w:tcPr>
            <w:tcW w:w="720" w:type="dxa"/>
            <w:tcBorders>
              <w:top w:val="single" w:sz="2" w:space="0" w:color="000001"/>
              <w:left w:val="single" w:sz="2" w:space="0" w:color="000001"/>
            </w:tcBorders>
            <w:shd w:val="clear" w:color="auto" w:fill="auto"/>
          </w:tcPr>
          <w:p w14:paraId="57D2E2D1" w14:textId="77777777" w:rsidR="00666817" w:rsidRDefault="00432670">
            <w:pPr>
              <w:jc w:val="center"/>
              <w:rPr>
                <w:sz w:val="20"/>
                <w:szCs w:val="20"/>
              </w:rPr>
            </w:pPr>
            <w:r>
              <w:rPr>
                <w:sz w:val="20"/>
                <w:szCs w:val="20"/>
              </w:rPr>
              <w:t>0.2</w:t>
            </w:r>
          </w:p>
        </w:tc>
        <w:tc>
          <w:tcPr>
            <w:tcW w:w="1173" w:type="dxa"/>
            <w:tcBorders>
              <w:top w:val="single" w:sz="2" w:space="0" w:color="000001"/>
            </w:tcBorders>
            <w:shd w:val="clear" w:color="auto" w:fill="auto"/>
          </w:tcPr>
          <w:p w14:paraId="50543F05" w14:textId="77777777" w:rsidR="00666817" w:rsidRDefault="00432670">
            <w:pPr>
              <w:jc w:val="center"/>
              <w:rPr>
                <w:sz w:val="20"/>
                <w:szCs w:val="20"/>
              </w:rPr>
            </w:pPr>
            <w:r>
              <w:rPr>
                <w:sz w:val="20"/>
                <w:szCs w:val="20"/>
              </w:rPr>
              <w:t>2.4</w:t>
            </w:r>
            <w:r>
              <w:rPr>
                <w:i/>
                <w:sz w:val="20"/>
                <w:szCs w:val="20"/>
              </w:rPr>
              <w:t xml:space="preserve"> </w:t>
            </w:r>
            <m:oMath>
              <m:r>
                <w:rPr>
                  <w:rFonts w:ascii="Cambria Math" w:hAnsi="Cambria Math"/>
                </w:rPr>
                <m:t>±</m:t>
              </m:r>
            </m:oMath>
            <w:r>
              <w:rPr>
                <w:i/>
                <w:sz w:val="20"/>
                <w:szCs w:val="20"/>
              </w:rPr>
              <w:t xml:space="preserve"> 1.9</w:t>
            </w:r>
          </w:p>
        </w:tc>
        <w:tc>
          <w:tcPr>
            <w:tcW w:w="1354" w:type="dxa"/>
            <w:tcBorders>
              <w:top w:val="single" w:sz="2" w:space="0" w:color="000001"/>
            </w:tcBorders>
            <w:shd w:val="clear" w:color="auto" w:fill="auto"/>
          </w:tcPr>
          <w:p w14:paraId="4B028D84" w14:textId="77777777" w:rsidR="00666817" w:rsidRDefault="00432670">
            <w:pPr>
              <w:jc w:val="center"/>
              <w:rPr>
                <w:sz w:val="20"/>
                <w:szCs w:val="20"/>
              </w:rPr>
            </w:pPr>
            <w:r>
              <w:rPr>
                <w:sz w:val="20"/>
                <w:szCs w:val="20"/>
              </w:rPr>
              <w:t>2.4 (3.2)</w:t>
            </w:r>
          </w:p>
        </w:tc>
        <w:tc>
          <w:tcPr>
            <w:tcW w:w="804" w:type="dxa"/>
            <w:tcBorders>
              <w:top w:val="single" w:sz="2" w:space="0" w:color="000001"/>
              <w:left w:val="single" w:sz="2" w:space="0" w:color="000001"/>
              <w:right w:val="single" w:sz="2" w:space="0" w:color="000001"/>
            </w:tcBorders>
            <w:shd w:val="clear" w:color="auto" w:fill="auto"/>
          </w:tcPr>
          <w:p w14:paraId="3BFBCD9B" w14:textId="77777777" w:rsidR="00666817" w:rsidRDefault="00432670">
            <w:pPr>
              <w:jc w:val="center"/>
              <w:rPr>
                <w:sz w:val="20"/>
                <w:szCs w:val="20"/>
              </w:rPr>
            </w:pPr>
            <w:r>
              <w:rPr>
                <w:sz w:val="20"/>
                <w:szCs w:val="20"/>
              </w:rPr>
              <w:t>5.2</w:t>
            </w:r>
          </w:p>
        </w:tc>
      </w:tr>
      <w:tr w:rsidR="00666817" w14:paraId="4DBBE156" w14:textId="77777777">
        <w:tc>
          <w:tcPr>
            <w:tcW w:w="804" w:type="dxa"/>
            <w:vMerge/>
            <w:tcBorders>
              <w:left w:val="single" w:sz="2" w:space="0" w:color="000001"/>
            </w:tcBorders>
            <w:shd w:val="clear" w:color="auto" w:fill="auto"/>
          </w:tcPr>
          <w:p w14:paraId="43276881"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59E0F5E0" w14:textId="77777777" w:rsidR="00666817" w:rsidRDefault="00432670">
            <w:pPr>
              <w:rPr>
                <w:sz w:val="20"/>
                <w:szCs w:val="20"/>
              </w:rPr>
            </w:pPr>
            <w:r>
              <w:rPr>
                <w:sz w:val="20"/>
                <w:szCs w:val="20"/>
              </w:rPr>
              <w:t>Free</w:t>
            </w:r>
          </w:p>
        </w:tc>
        <w:tc>
          <w:tcPr>
            <w:tcW w:w="628" w:type="dxa"/>
            <w:tcBorders>
              <w:left w:val="single" w:sz="2" w:space="0" w:color="000001"/>
            </w:tcBorders>
            <w:shd w:val="clear" w:color="auto" w:fill="auto"/>
          </w:tcPr>
          <w:p w14:paraId="26458A7D" w14:textId="77777777" w:rsidR="00666817" w:rsidRDefault="00432670">
            <w:pPr>
              <w:jc w:val="center"/>
              <w:rPr>
                <w:sz w:val="20"/>
                <w:szCs w:val="20"/>
              </w:rPr>
            </w:pPr>
            <w:r>
              <w:rPr>
                <w:sz w:val="20"/>
                <w:szCs w:val="20"/>
              </w:rPr>
              <w:t>0.5</w:t>
            </w:r>
          </w:p>
        </w:tc>
        <w:tc>
          <w:tcPr>
            <w:tcW w:w="1171" w:type="dxa"/>
            <w:shd w:val="clear" w:color="auto" w:fill="auto"/>
          </w:tcPr>
          <w:p w14:paraId="54DE9767" w14:textId="77777777" w:rsidR="00666817" w:rsidRDefault="00432670">
            <w:pPr>
              <w:jc w:val="center"/>
              <w:rPr>
                <w:sz w:val="20"/>
                <w:szCs w:val="20"/>
              </w:rPr>
            </w:pPr>
            <w:r>
              <w:rPr>
                <w:sz w:val="20"/>
                <w:szCs w:val="20"/>
              </w:rPr>
              <w:t>6.4</w:t>
            </w:r>
            <w:r>
              <w:rPr>
                <w:i/>
                <w:sz w:val="20"/>
                <w:szCs w:val="20"/>
              </w:rPr>
              <w:t xml:space="preserve"> </w:t>
            </w:r>
            <m:oMath>
              <m:r>
                <w:rPr>
                  <w:rFonts w:ascii="Cambria Math" w:hAnsi="Cambria Math"/>
                </w:rPr>
                <m:t>±</m:t>
              </m:r>
            </m:oMath>
            <w:r>
              <w:rPr>
                <w:i/>
                <w:sz w:val="20"/>
                <w:szCs w:val="20"/>
              </w:rPr>
              <w:t xml:space="preserve"> 4.7</w:t>
            </w:r>
          </w:p>
        </w:tc>
        <w:tc>
          <w:tcPr>
            <w:tcW w:w="1270" w:type="dxa"/>
            <w:shd w:val="clear" w:color="auto" w:fill="auto"/>
          </w:tcPr>
          <w:p w14:paraId="7A633AE2" w14:textId="77777777" w:rsidR="00666817" w:rsidRDefault="00432670">
            <w:pPr>
              <w:jc w:val="center"/>
              <w:rPr>
                <w:sz w:val="20"/>
                <w:szCs w:val="20"/>
              </w:rPr>
            </w:pPr>
            <w:r>
              <w:rPr>
                <w:sz w:val="20"/>
                <w:szCs w:val="20"/>
              </w:rPr>
              <w:t>5.1 (3.7)</w:t>
            </w:r>
          </w:p>
        </w:tc>
        <w:tc>
          <w:tcPr>
            <w:tcW w:w="716" w:type="dxa"/>
            <w:tcBorders>
              <w:left w:val="single" w:sz="2" w:space="0" w:color="000001"/>
              <w:right w:val="single" w:sz="2" w:space="0" w:color="000001"/>
            </w:tcBorders>
            <w:shd w:val="clear" w:color="auto" w:fill="auto"/>
          </w:tcPr>
          <w:p w14:paraId="4BD6E297" w14:textId="77777777" w:rsidR="00666817" w:rsidRDefault="00432670">
            <w:pPr>
              <w:jc w:val="center"/>
              <w:rPr>
                <w:sz w:val="20"/>
                <w:szCs w:val="20"/>
              </w:rPr>
            </w:pPr>
            <w:r>
              <w:rPr>
                <w:sz w:val="20"/>
                <w:szCs w:val="20"/>
              </w:rPr>
              <w:t>14.5</w:t>
            </w:r>
          </w:p>
        </w:tc>
        <w:tc>
          <w:tcPr>
            <w:tcW w:w="720" w:type="dxa"/>
            <w:tcBorders>
              <w:left w:val="single" w:sz="2" w:space="0" w:color="000001"/>
            </w:tcBorders>
            <w:shd w:val="clear" w:color="auto" w:fill="auto"/>
          </w:tcPr>
          <w:p w14:paraId="0DBFA9AE" w14:textId="77777777" w:rsidR="00666817" w:rsidRDefault="00432670">
            <w:pPr>
              <w:jc w:val="center"/>
              <w:rPr>
                <w:i/>
              </w:rPr>
            </w:pPr>
            <w:r>
              <w:rPr>
                <w:sz w:val="20"/>
                <w:szCs w:val="20"/>
              </w:rPr>
              <w:t>5.2</w:t>
            </w:r>
          </w:p>
        </w:tc>
        <w:tc>
          <w:tcPr>
            <w:tcW w:w="1173" w:type="dxa"/>
            <w:shd w:val="clear" w:color="auto" w:fill="auto"/>
          </w:tcPr>
          <w:p w14:paraId="0CDD1E21" w14:textId="77777777" w:rsidR="00666817" w:rsidRDefault="00432670">
            <w:pPr>
              <w:jc w:val="center"/>
              <w:rPr>
                <w:sz w:val="20"/>
                <w:szCs w:val="20"/>
              </w:rPr>
            </w:pPr>
            <w:r>
              <w:rPr>
                <w:sz w:val="20"/>
                <w:szCs w:val="20"/>
              </w:rPr>
              <w:t>12.8</w:t>
            </w:r>
            <w:r>
              <w:rPr>
                <w:i/>
                <w:sz w:val="20"/>
                <w:szCs w:val="20"/>
              </w:rPr>
              <w:t xml:space="preserve"> </w:t>
            </w:r>
            <m:oMath>
              <m:r>
                <w:rPr>
                  <w:rFonts w:ascii="Cambria Math" w:hAnsi="Cambria Math"/>
                </w:rPr>
                <m:t>±</m:t>
              </m:r>
            </m:oMath>
            <w:r>
              <w:rPr>
                <w:i/>
                <w:sz w:val="20"/>
                <w:szCs w:val="20"/>
              </w:rPr>
              <w:t xml:space="preserve"> 5.8</w:t>
            </w:r>
          </w:p>
        </w:tc>
        <w:tc>
          <w:tcPr>
            <w:tcW w:w="1354" w:type="dxa"/>
            <w:shd w:val="clear" w:color="auto" w:fill="auto"/>
          </w:tcPr>
          <w:p w14:paraId="19D98805" w14:textId="77777777" w:rsidR="00666817" w:rsidRDefault="00432670">
            <w:pPr>
              <w:jc w:val="center"/>
              <w:rPr>
                <w:sz w:val="20"/>
                <w:szCs w:val="20"/>
              </w:rPr>
            </w:pPr>
            <w:r>
              <w:rPr>
                <w:sz w:val="20"/>
                <w:szCs w:val="20"/>
              </w:rPr>
              <w:t>12.0 (8.4)</w:t>
            </w:r>
          </w:p>
        </w:tc>
        <w:tc>
          <w:tcPr>
            <w:tcW w:w="804" w:type="dxa"/>
            <w:tcBorders>
              <w:left w:val="single" w:sz="2" w:space="0" w:color="000001"/>
              <w:right w:val="single" w:sz="2" w:space="0" w:color="000001"/>
            </w:tcBorders>
            <w:shd w:val="clear" w:color="auto" w:fill="auto"/>
          </w:tcPr>
          <w:p w14:paraId="4943EBDA" w14:textId="77777777" w:rsidR="00666817" w:rsidRDefault="00432670">
            <w:pPr>
              <w:jc w:val="center"/>
              <w:rPr>
                <w:sz w:val="20"/>
                <w:szCs w:val="20"/>
              </w:rPr>
            </w:pPr>
            <w:r>
              <w:rPr>
                <w:sz w:val="20"/>
                <w:szCs w:val="20"/>
              </w:rPr>
              <w:t>30.6</w:t>
            </w:r>
          </w:p>
        </w:tc>
      </w:tr>
      <w:tr w:rsidR="00666817" w14:paraId="0468744F" w14:textId="77777777">
        <w:tc>
          <w:tcPr>
            <w:tcW w:w="804" w:type="dxa"/>
            <w:vMerge/>
            <w:tcBorders>
              <w:left w:val="single" w:sz="2" w:space="0" w:color="000001"/>
            </w:tcBorders>
            <w:shd w:val="clear" w:color="auto" w:fill="auto"/>
          </w:tcPr>
          <w:p w14:paraId="3BC08399"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638558E0" w14:textId="77777777" w:rsidR="00666817" w:rsidRDefault="00432670">
            <w:pPr>
              <w:rPr>
                <w:sz w:val="20"/>
                <w:szCs w:val="20"/>
              </w:rPr>
            </w:pPr>
            <w:r>
              <w:rPr>
                <w:sz w:val="20"/>
                <w:szCs w:val="20"/>
              </w:rPr>
              <w:t>Iso</w:t>
            </w:r>
          </w:p>
        </w:tc>
        <w:tc>
          <w:tcPr>
            <w:tcW w:w="628" w:type="dxa"/>
            <w:tcBorders>
              <w:left w:val="single" w:sz="2" w:space="0" w:color="000001"/>
            </w:tcBorders>
            <w:shd w:val="clear" w:color="auto" w:fill="auto"/>
          </w:tcPr>
          <w:p w14:paraId="0DAF707B" w14:textId="77777777" w:rsidR="00666817" w:rsidRDefault="00432670">
            <w:pPr>
              <w:jc w:val="center"/>
              <w:rPr>
                <w:sz w:val="20"/>
                <w:szCs w:val="20"/>
              </w:rPr>
            </w:pPr>
            <w:r>
              <w:rPr>
                <w:sz w:val="20"/>
                <w:szCs w:val="20"/>
              </w:rPr>
              <w:t>0.4</w:t>
            </w:r>
          </w:p>
        </w:tc>
        <w:tc>
          <w:tcPr>
            <w:tcW w:w="1171" w:type="dxa"/>
            <w:shd w:val="clear" w:color="auto" w:fill="auto"/>
          </w:tcPr>
          <w:p w14:paraId="1E7ACFC4" w14:textId="77777777" w:rsidR="00666817" w:rsidRDefault="00432670">
            <w:pPr>
              <w:jc w:val="center"/>
              <w:rPr>
                <w:sz w:val="20"/>
                <w:szCs w:val="20"/>
              </w:rPr>
            </w:pPr>
            <w:r>
              <w:rPr>
                <w:sz w:val="20"/>
                <w:szCs w:val="20"/>
              </w:rPr>
              <w:t>6.6</w:t>
            </w:r>
            <w:r>
              <w:rPr>
                <w:i/>
                <w:sz w:val="20"/>
                <w:szCs w:val="20"/>
              </w:rPr>
              <w:t xml:space="preserve"> </w:t>
            </w:r>
            <m:oMath>
              <m:r>
                <w:rPr>
                  <w:rFonts w:ascii="Cambria Math" w:hAnsi="Cambria Math"/>
                </w:rPr>
                <m:t>±</m:t>
              </m:r>
            </m:oMath>
            <w:r>
              <w:rPr>
                <w:i/>
                <w:sz w:val="20"/>
                <w:szCs w:val="20"/>
              </w:rPr>
              <w:t xml:space="preserve"> 6.2</w:t>
            </w:r>
          </w:p>
        </w:tc>
        <w:tc>
          <w:tcPr>
            <w:tcW w:w="1270" w:type="dxa"/>
            <w:shd w:val="clear" w:color="auto" w:fill="auto"/>
          </w:tcPr>
          <w:p w14:paraId="688144B4" w14:textId="77777777" w:rsidR="00666817" w:rsidRDefault="00432670">
            <w:pPr>
              <w:jc w:val="center"/>
              <w:rPr>
                <w:sz w:val="20"/>
                <w:szCs w:val="20"/>
              </w:rPr>
            </w:pPr>
            <w:r>
              <w:rPr>
                <w:sz w:val="20"/>
                <w:szCs w:val="20"/>
              </w:rPr>
              <w:t>4.1 (7.5)</w:t>
            </w:r>
          </w:p>
        </w:tc>
        <w:tc>
          <w:tcPr>
            <w:tcW w:w="716" w:type="dxa"/>
            <w:tcBorders>
              <w:left w:val="single" w:sz="2" w:space="0" w:color="000001"/>
              <w:right w:val="single" w:sz="2" w:space="0" w:color="000001"/>
            </w:tcBorders>
            <w:shd w:val="clear" w:color="auto" w:fill="auto"/>
          </w:tcPr>
          <w:p w14:paraId="42359790" w14:textId="77777777" w:rsidR="00666817" w:rsidRDefault="00432670">
            <w:pPr>
              <w:jc w:val="center"/>
              <w:rPr>
                <w:sz w:val="20"/>
                <w:szCs w:val="20"/>
              </w:rPr>
            </w:pPr>
            <w:r>
              <w:rPr>
                <w:sz w:val="20"/>
                <w:szCs w:val="20"/>
              </w:rPr>
              <w:t>19.2</w:t>
            </w:r>
          </w:p>
        </w:tc>
        <w:tc>
          <w:tcPr>
            <w:tcW w:w="720" w:type="dxa"/>
            <w:tcBorders>
              <w:left w:val="single" w:sz="2" w:space="0" w:color="000001"/>
            </w:tcBorders>
            <w:shd w:val="clear" w:color="auto" w:fill="auto"/>
          </w:tcPr>
          <w:p w14:paraId="1D0457EA" w14:textId="77777777" w:rsidR="00666817" w:rsidRDefault="00432670">
            <w:pPr>
              <w:jc w:val="center"/>
              <w:rPr>
                <w:i/>
              </w:rPr>
            </w:pPr>
            <w:r>
              <w:rPr>
                <w:sz w:val="20"/>
                <w:szCs w:val="20"/>
              </w:rPr>
              <w:t>4.6</w:t>
            </w:r>
          </w:p>
        </w:tc>
        <w:tc>
          <w:tcPr>
            <w:tcW w:w="1173" w:type="dxa"/>
            <w:shd w:val="clear" w:color="auto" w:fill="auto"/>
          </w:tcPr>
          <w:p w14:paraId="4AAD755D" w14:textId="77777777" w:rsidR="00666817" w:rsidRDefault="00432670">
            <w:pPr>
              <w:jc w:val="center"/>
              <w:rPr>
                <w:sz w:val="20"/>
                <w:szCs w:val="20"/>
              </w:rPr>
            </w:pPr>
            <w:r>
              <w:rPr>
                <w:sz w:val="20"/>
                <w:szCs w:val="20"/>
              </w:rPr>
              <w:t>12.3</w:t>
            </w:r>
            <w:r>
              <w:rPr>
                <w:i/>
                <w:sz w:val="20"/>
                <w:szCs w:val="20"/>
              </w:rPr>
              <w:t xml:space="preserve"> </w:t>
            </w:r>
            <m:oMath>
              <m:r>
                <w:rPr>
                  <w:rFonts w:ascii="Cambria Math" w:hAnsi="Cambria Math"/>
                </w:rPr>
                <m:t>±</m:t>
              </m:r>
            </m:oMath>
            <w:r>
              <w:rPr>
                <w:i/>
                <w:sz w:val="20"/>
                <w:szCs w:val="20"/>
              </w:rPr>
              <w:t xml:space="preserve"> 6.4</w:t>
            </w:r>
          </w:p>
        </w:tc>
        <w:tc>
          <w:tcPr>
            <w:tcW w:w="1354" w:type="dxa"/>
            <w:shd w:val="clear" w:color="auto" w:fill="auto"/>
          </w:tcPr>
          <w:p w14:paraId="7B7C43F4" w14:textId="77777777" w:rsidR="00666817" w:rsidRDefault="00432670">
            <w:pPr>
              <w:jc w:val="center"/>
              <w:rPr>
                <w:sz w:val="20"/>
                <w:szCs w:val="20"/>
              </w:rPr>
            </w:pPr>
            <w:r>
              <w:rPr>
                <w:sz w:val="20"/>
                <w:szCs w:val="20"/>
              </w:rPr>
              <w:t>9.8 (9.9)</w:t>
            </w:r>
          </w:p>
        </w:tc>
        <w:tc>
          <w:tcPr>
            <w:tcW w:w="804" w:type="dxa"/>
            <w:tcBorders>
              <w:left w:val="single" w:sz="2" w:space="0" w:color="000001"/>
              <w:right w:val="single" w:sz="2" w:space="0" w:color="000001"/>
            </w:tcBorders>
            <w:shd w:val="clear" w:color="auto" w:fill="auto"/>
          </w:tcPr>
          <w:p w14:paraId="6947D94E" w14:textId="77777777" w:rsidR="00666817" w:rsidRDefault="00432670">
            <w:pPr>
              <w:jc w:val="center"/>
              <w:rPr>
                <w:sz w:val="20"/>
                <w:szCs w:val="20"/>
              </w:rPr>
            </w:pPr>
            <w:r>
              <w:rPr>
                <w:sz w:val="20"/>
                <w:szCs w:val="20"/>
              </w:rPr>
              <w:t>31.7</w:t>
            </w:r>
          </w:p>
        </w:tc>
      </w:tr>
      <w:tr w:rsidR="00666817" w14:paraId="49AB06B1" w14:textId="77777777">
        <w:tc>
          <w:tcPr>
            <w:tcW w:w="804" w:type="dxa"/>
            <w:vMerge/>
            <w:tcBorders>
              <w:top w:val="single" w:sz="2" w:space="0" w:color="000001"/>
              <w:left w:val="single" w:sz="2" w:space="0" w:color="000001"/>
              <w:bottom w:val="single" w:sz="2" w:space="0" w:color="000001"/>
            </w:tcBorders>
            <w:shd w:val="clear" w:color="auto" w:fill="auto"/>
          </w:tcPr>
          <w:p w14:paraId="3642AE8D" w14:textId="77777777" w:rsidR="00666817" w:rsidRDefault="00666817">
            <w:pPr>
              <w:rPr>
                <w:sz w:val="20"/>
                <w:szCs w:val="20"/>
              </w:rPr>
            </w:pPr>
          </w:p>
        </w:tc>
        <w:tc>
          <w:tcPr>
            <w:tcW w:w="719" w:type="dxa"/>
            <w:tcBorders>
              <w:top w:val="single" w:sz="2" w:space="0" w:color="000001"/>
              <w:left w:val="single" w:sz="2" w:space="0" w:color="000001"/>
              <w:bottom w:val="single" w:sz="2" w:space="0" w:color="000001"/>
              <w:right w:val="single" w:sz="2" w:space="0" w:color="000001"/>
            </w:tcBorders>
            <w:shd w:val="clear" w:color="auto" w:fill="auto"/>
          </w:tcPr>
          <w:p w14:paraId="372F2560" w14:textId="77777777" w:rsidR="00666817" w:rsidRDefault="00432670">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26B998A9" w14:textId="77777777" w:rsidR="00666817" w:rsidRDefault="00432670">
            <w:pPr>
              <w:jc w:val="center"/>
              <w:rPr>
                <w:sz w:val="20"/>
                <w:szCs w:val="20"/>
              </w:rPr>
            </w:pPr>
            <w:r>
              <w:rPr>
                <w:sz w:val="20"/>
                <w:szCs w:val="20"/>
              </w:rPr>
              <w:t>0.1</w:t>
            </w:r>
          </w:p>
        </w:tc>
        <w:tc>
          <w:tcPr>
            <w:tcW w:w="1171" w:type="dxa"/>
            <w:tcBorders>
              <w:top w:val="single" w:sz="2" w:space="0" w:color="000001"/>
              <w:bottom w:val="single" w:sz="2" w:space="0" w:color="000001"/>
            </w:tcBorders>
            <w:shd w:val="clear" w:color="auto" w:fill="auto"/>
          </w:tcPr>
          <w:p w14:paraId="39225B7E" w14:textId="77777777" w:rsidR="00666817" w:rsidRDefault="00432670">
            <w:pPr>
              <w:jc w:val="center"/>
              <w:rPr>
                <w:sz w:val="20"/>
                <w:szCs w:val="20"/>
              </w:rPr>
            </w:pPr>
            <w:r>
              <w:rPr>
                <w:sz w:val="20"/>
                <w:szCs w:val="20"/>
              </w:rPr>
              <w:t>6.3</w:t>
            </w:r>
            <w:r>
              <w:rPr>
                <w:i/>
                <w:sz w:val="20"/>
                <w:szCs w:val="20"/>
              </w:rPr>
              <w:t xml:space="preserve"> </w:t>
            </w:r>
            <m:oMath>
              <m:r>
                <w:rPr>
                  <w:rFonts w:ascii="Cambria Math" w:hAnsi="Cambria Math"/>
                </w:rPr>
                <m:t>±</m:t>
              </m:r>
            </m:oMath>
            <w:r>
              <w:rPr>
                <w:i/>
                <w:sz w:val="20"/>
                <w:szCs w:val="20"/>
              </w:rPr>
              <w:t xml:space="preserve"> 5.9</w:t>
            </w:r>
          </w:p>
        </w:tc>
        <w:tc>
          <w:tcPr>
            <w:tcW w:w="1270" w:type="dxa"/>
            <w:tcBorders>
              <w:top w:val="single" w:sz="2" w:space="0" w:color="000001"/>
              <w:bottom w:val="single" w:sz="2" w:space="0" w:color="000001"/>
            </w:tcBorders>
            <w:shd w:val="clear" w:color="auto" w:fill="auto"/>
          </w:tcPr>
          <w:p w14:paraId="761CD147" w14:textId="77777777" w:rsidR="00666817" w:rsidRDefault="00432670">
            <w:pPr>
              <w:jc w:val="center"/>
              <w:rPr>
                <w:sz w:val="20"/>
                <w:szCs w:val="20"/>
              </w:rPr>
            </w:pPr>
            <w:r>
              <w:rPr>
                <w:sz w:val="20"/>
                <w:szCs w:val="20"/>
              </w:rPr>
              <w:t>4.9 (6.2)</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4A958F32" w14:textId="77777777" w:rsidR="00666817" w:rsidRDefault="00432670">
            <w:pPr>
              <w:jc w:val="center"/>
              <w:rPr>
                <w:sz w:val="20"/>
                <w:szCs w:val="20"/>
              </w:rPr>
            </w:pPr>
            <w:r>
              <w:rPr>
                <w:sz w:val="20"/>
                <w:szCs w:val="20"/>
              </w:rPr>
              <w:t>19.5</w:t>
            </w:r>
          </w:p>
        </w:tc>
        <w:tc>
          <w:tcPr>
            <w:tcW w:w="720" w:type="dxa"/>
            <w:tcBorders>
              <w:top w:val="single" w:sz="2" w:space="0" w:color="000001"/>
              <w:left w:val="single" w:sz="2" w:space="0" w:color="000001"/>
              <w:bottom w:val="single" w:sz="2" w:space="0" w:color="000001"/>
            </w:tcBorders>
            <w:shd w:val="clear" w:color="auto" w:fill="auto"/>
          </w:tcPr>
          <w:p w14:paraId="66A35B7C" w14:textId="77777777" w:rsidR="00666817" w:rsidRDefault="00432670">
            <w:pPr>
              <w:jc w:val="center"/>
              <w:rPr>
                <w:i/>
              </w:rPr>
            </w:pPr>
            <w:r>
              <w:rPr>
                <w:sz w:val="20"/>
                <w:szCs w:val="20"/>
              </w:rPr>
              <w:t>0.8</w:t>
            </w:r>
          </w:p>
        </w:tc>
        <w:tc>
          <w:tcPr>
            <w:tcW w:w="1173" w:type="dxa"/>
            <w:tcBorders>
              <w:top w:val="single" w:sz="2" w:space="0" w:color="000001"/>
              <w:bottom w:val="single" w:sz="2" w:space="0" w:color="000001"/>
            </w:tcBorders>
            <w:shd w:val="clear" w:color="auto" w:fill="auto"/>
          </w:tcPr>
          <w:p w14:paraId="23F99A96" w14:textId="77777777" w:rsidR="00666817" w:rsidRDefault="00432670">
            <w:pPr>
              <w:jc w:val="center"/>
              <w:rPr>
                <w:sz w:val="20"/>
                <w:szCs w:val="20"/>
              </w:rPr>
            </w:pPr>
            <w:r>
              <w:rPr>
                <w:sz w:val="20"/>
                <w:szCs w:val="20"/>
              </w:rPr>
              <w:t>9.0</w:t>
            </w:r>
            <w:r>
              <w:rPr>
                <w:i/>
                <w:sz w:val="20"/>
                <w:szCs w:val="20"/>
              </w:rPr>
              <w:t xml:space="preserve"> </w:t>
            </w:r>
            <m:oMath>
              <m:r>
                <w:rPr>
                  <w:rFonts w:ascii="Cambria Math" w:hAnsi="Cambria Math"/>
                </w:rPr>
                <m:t>±</m:t>
              </m:r>
            </m:oMath>
            <w:r>
              <w:rPr>
                <w:i/>
                <w:sz w:val="20"/>
                <w:szCs w:val="20"/>
              </w:rPr>
              <w:t xml:space="preserve"> 5.0</w:t>
            </w:r>
          </w:p>
        </w:tc>
        <w:tc>
          <w:tcPr>
            <w:tcW w:w="1354" w:type="dxa"/>
            <w:tcBorders>
              <w:top w:val="single" w:sz="2" w:space="0" w:color="000001"/>
              <w:bottom w:val="single" w:sz="2" w:space="0" w:color="000001"/>
            </w:tcBorders>
            <w:shd w:val="clear" w:color="auto" w:fill="auto"/>
          </w:tcPr>
          <w:p w14:paraId="39AC2D9B" w14:textId="77777777" w:rsidR="00666817" w:rsidRDefault="00432670">
            <w:pPr>
              <w:jc w:val="center"/>
              <w:rPr>
                <w:sz w:val="20"/>
                <w:szCs w:val="20"/>
              </w:rPr>
            </w:pPr>
            <w:r>
              <w:rPr>
                <w:sz w:val="20"/>
                <w:szCs w:val="20"/>
              </w:rPr>
              <w:t>8.3 (5.3)</w:t>
            </w:r>
          </w:p>
        </w:tc>
        <w:tc>
          <w:tcPr>
            <w:tcW w:w="804" w:type="dxa"/>
            <w:tcBorders>
              <w:top w:val="single" w:sz="2" w:space="0" w:color="000001"/>
              <w:left w:val="single" w:sz="2" w:space="0" w:color="000001"/>
              <w:bottom w:val="single" w:sz="2" w:space="0" w:color="000001"/>
              <w:right w:val="single" w:sz="2" w:space="0" w:color="000001"/>
            </w:tcBorders>
            <w:shd w:val="clear" w:color="auto" w:fill="auto"/>
          </w:tcPr>
          <w:p w14:paraId="1D5E673B" w14:textId="77777777" w:rsidR="00666817" w:rsidRDefault="00432670">
            <w:pPr>
              <w:jc w:val="center"/>
              <w:rPr>
                <w:sz w:val="20"/>
                <w:szCs w:val="20"/>
              </w:rPr>
            </w:pPr>
            <w:r>
              <w:rPr>
                <w:sz w:val="20"/>
                <w:szCs w:val="20"/>
              </w:rPr>
              <w:t>26.1</w:t>
            </w:r>
          </w:p>
        </w:tc>
      </w:tr>
      <w:tr w:rsidR="00666817" w14:paraId="39F34018" w14:textId="77777777">
        <w:tc>
          <w:tcPr>
            <w:tcW w:w="804" w:type="dxa"/>
            <w:vMerge w:val="restart"/>
            <w:tcBorders>
              <w:top w:val="single" w:sz="2" w:space="0" w:color="000001"/>
              <w:left w:val="single" w:sz="2" w:space="0" w:color="000001"/>
            </w:tcBorders>
            <w:shd w:val="clear" w:color="auto" w:fill="auto"/>
          </w:tcPr>
          <w:p w14:paraId="412CA059" w14:textId="77777777" w:rsidR="00666817" w:rsidRDefault="00432670">
            <w:pPr>
              <w:rPr>
                <w:sz w:val="20"/>
                <w:szCs w:val="20"/>
              </w:rPr>
            </w:pPr>
            <w:r>
              <w:rPr>
                <w:sz w:val="20"/>
                <w:szCs w:val="20"/>
              </w:rPr>
              <w:t>V110</w:t>
            </w:r>
          </w:p>
        </w:tc>
        <w:tc>
          <w:tcPr>
            <w:tcW w:w="719" w:type="dxa"/>
            <w:tcBorders>
              <w:top w:val="single" w:sz="2" w:space="0" w:color="000001"/>
              <w:left w:val="single" w:sz="2" w:space="0" w:color="000001"/>
              <w:right w:val="single" w:sz="2" w:space="0" w:color="000001"/>
            </w:tcBorders>
            <w:shd w:val="clear" w:color="auto" w:fill="auto"/>
          </w:tcPr>
          <w:p w14:paraId="68104D52" w14:textId="77777777" w:rsidR="00666817" w:rsidRDefault="00432670">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54733E92" w14:textId="77777777" w:rsidR="00666817" w:rsidRDefault="00432670">
            <w:pPr>
              <w:jc w:val="center"/>
              <w:rPr>
                <w:sz w:val="20"/>
                <w:szCs w:val="20"/>
              </w:rPr>
            </w:pPr>
            <w:r>
              <w:rPr>
                <w:sz w:val="20"/>
                <w:szCs w:val="20"/>
              </w:rPr>
              <w:t>0.0</w:t>
            </w:r>
          </w:p>
        </w:tc>
        <w:tc>
          <w:tcPr>
            <w:tcW w:w="1171" w:type="dxa"/>
            <w:tcBorders>
              <w:top w:val="single" w:sz="2" w:space="0" w:color="000001"/>
            </w:tcBorders>
            <w:shd w:val="clear" w:color="auto" w:fill="auto"/>
          </w:tcPr>
          <w:p w14:paraId="64344393" w14:textId="77777777" w:rsidR="00666817" w:rsidRDefault="00432670">
            <w:pPr>
              <w:jc w:val="center"/>
              <w:rPr>
                <w:sz w:val="20"/>
                <w:szCs w:val="20"/>
              </w:rPr>
            </w:pPr>
            <w:r>
              <w:rPr>
                <w:sz w:val="20"/>
                <w:szCs w:val="20"/>
              </w:rPr>
              <w:t>0.1</w:t>
            </w:r>
            <w:r>
              <w:rPr>
                <w:i/>
                <w:sz w:val="20"/>
                <w:szCs w:val="20"/>
              </w:rPr>
              <w:t xml:space="preserve"> </w:t>
            </w:r>
            <m:oMath>
              <m:r>
                <w:rPr>
                  <w:rFonts w:ascii="Cambria Math" w:hAnsi="Cambria Math"/>
                </w:rPr>
                <m:t>±</m:t>
              </m:r>
            </m:oMath>
            <w:r>
              <w:rPr>
                <w:i/>
                <w:sz w:val="20"/>
                <w:szCs w:val="20"/>
              </w:rPr>
              <w:t xml:space="preserve"> 0.1</w:t>
            </w:r>
          </w:p>
        </w:tc>
        <w:tc>
          <w:tcPr>
            <w:tcW w:w="1270" w:type="dxa"/>
            <w:tcBorders>
              <w:top w:val="single" w:sz="2" w:space="0" w:color="000001"/>
            </w:tcBorders>
            <w:shd w:val="clear" w:color="auto" w:fill="auto"/>
          </w:tcPr>
          <w:p w14:paraId="441144C1" w14:textId="77777777" w:rsidR="00666817" w:rsidRDefault="00432670">
            <w:pPr>
              <w:jc w:val="center"/>
              <w:rPr>
                <w:sz w:val="20"/>
                <w:szCs w:val="20"/>
              </w:rPr>
            </w:pPr>
            <w:r>
              <w:rPr>
                <w:sz w:val="20"/>
                <w:szCs w:val="20"/>
              </w:rPr>
              <w:t>0.0 (0.0)</w:t>
            </w:r>
          </w:p>
        </w:tc>
        <w:tc>
          <w:tcPr>
            <w:tcW w:w="716" w:type="dxa"/>
            <w:tcBorders>
              <w:top w:val="single" w:sz="2" w:space="0" w:color="000001"/>
              <w:left w:val="single" w:sz="2" w:space="0" w:color="000001"/>
              <w:right w:val="single" w:sz="2" w:space="0" w:color="000001"/>
            </w:tcBorders>
            <w:shd w:val="clear" w:color="auto" w:fill="auto"/>
          </w:tcPr>
          <w:p w14:paraId="65877E99" w14:textId="77777777" w:rsidR="00666817" w:rsidRDefault="00432670">
            <w:pPr>
              <w:jc w:val="center"/>
              <w:rPr>
                <w:sz w:val="20"/>
                <w:szCs w:val="20"/>
              </w:rPr>
            </w:pPr>
            <w:r>
              <w:rPr>
                <w:sz w:val="20"/>
                <w:szCs w:val="20"/>
              </w:rPr>
              <w:t>0.3</w:t>
            </w:r>
          </w:p>
        </w:tc>
        <w:tc>
          <w:tcPr>
            <w:tcW w:w="720" w:type="dxa"/>
            <w:tcBorders>
              <w:top w:val="single" w:sz="2" w:space="0" w:color="000001"/>
              <w:left w:val="single" w:sz="2" w:space="0" w:color="000001"/>
            </w:tcBorders>
            <w:shd w:val="clear" w:color="auto" w:fill="auto"/>
          </w:tcPr>
          <w:p w14:paraId="1A108F4C" w14:textId="77777777" w:rsidR="00666817" w:rsidRDefault="00432670">
            <w:pPr>
              <w:jc w:val="center"/>
              <w:rPr>
                <w:sz w:val="20"/>
                <w:szCs w:val="20"/>
              </w:rPr>
            </w:pPr>
            <w:r>
              <w:rPr>
                <w:sz w:val="20"/>
                <w:szCs w:val="20"/>
              </w:rPr>
              <w:t>0.0</w:t>
            </w:r>
          </w:p>
        </w:tc>
        <w:tc>
          <w:tcPr>
            <w:tcW w:w="1173" w:type="dxa"/>
            <w:tcBorders>
              <w:top w:val="single" w:sz="2" w:space="0" w:color="000001"/>
            </w:tcBorders>
            <w:shd w:val="clear" w:color="auto" w:fill="auto"/>
          </w:tcPr>
          <w:p w14:paraId="085616AD" w14:textId="77777777" w:rsidR="00666817" w:rsidRDefault="00432670">
            <w:pPr>
              <w:jc w:val="center"/>
              <w:rPr>
                <w:sz w:val="20"/>
                <w:szCs w:val="20"/>
              </w:rPr>
            </w:pPr>
            <w:r>
              <w:rPr>
                <w:sz w:val="20"/>
                <w:szCs w:val="20"/>
              </w:rPr>
              <w:t>0.1</w:t>
            </w:r>
            <w:r>
              <w:rPr>
                <w:i/>
                <w:sz w:val="20"/>
                <w:szCs w:val="20"/>
              </w:rPr>
              <w:t xml:space="preserve"> </w:t>
            </w:r>
            <m:oMath>
              <m:r>
                <w:rPr>
                  <w:rFonts w:ascii="Cambria Math" w:hAnsi="Cambria Math"/>
                </w:rPr>
                <m:t>±</m:t>
              </m:r>
            </m:oMath>
            <w:r>
              <w:rPr>
                <w:i/>
                <w:sz w:val="20"/>
                <w:szCs w:val="20"/>
              </w:rPr>
              <w:t xml:space="preserve"> 0.1</w:t>
            </w:r>
          </w:p>
        </w:tc>
        <w:tc>
          <w:tcPr>
            <w:tcW w:w="1354" w:type="dxa"/>
            <w:tcBorders>
              <w:top w:val="single" w:sz="2" w:space="0" w:color="000001"/>
            </w:tcBorders>
            <w:shd w:val="clear" w:color="auto" w:fill="auto"/>
          </w:tcPr>
          <w:p w14:paraId="69B0A9EF" w14:textId="77777777" w:rsidR="00666817" w:rsidRDefault="00432670">
            <w:pPr>
              <w:jc w:val="center"/>
              <w:rPr>
                <w:sz w:val="20"/>
                <w:szCs w:val="20"/>
              </w:rPr>
            </w:pPr>
            <w:r>
              <w:rPr>
                <w:sz w:val="20"/>
                <w:szCs w:val="20"/>
              </w:rPr>
              <w:t>0.0 (0.0)</w:t>
            </w:r>
          </w:p>
        </w:tc>
        <w:tc>
          <w:tcPr>
            <w:tcW w:w="804" w:type="dxa"/>
            <w:tcBorders>
              <w:top w:val="single" w:sz="2" w:space="0" w:color="000001"/>
              <w:left w:val="single" w:sz="2" w:space="0" w:color="000001"/>
              <w:right w:val="single" w:sz="2" w:space="0" w:color="000001"/>
            </w:tcBorders>
            <w:shd w:val="clear" w:color="auto" w:fill="auto"/>
          </w:tcPr>
          <w:p w14:paraId="397433C8" w14:textId="77777777" w:rsidR="00666817" w:rsidRDefault="00432670">
            <w:pPr>
              <w:jc w:val="center"/>
              <w:rPr>
                <w:sz w:val="20"/>
                <w:szCs w:val="20"/>
              </w:rPr>
            </w:pPr>
            <w:r>
              <w:rPr>
                <w:sz w:val="20"/>
                <w:szCs w:val="20"/>
              </w:rPr>
              <w:t>0.3</w:t>
            </w:r>
          </w:p>
        </w:tc>
      </w:tr>
      <w:tr w:rsidR="00666817" w14:paraId="21DE5FC3" w14:textId="77777777">
        <w:tc>
          <w:tcPr>
            <w:tcW w:w="804" w:type="dxa"/>
            <w:vMerge/>
            <w:tcBorders>
              <w:top w:val="single" w:sz="2" w:space="0" w:color="000001"/>
              <w:left w:val="single" w:sz="2" w:space="0" w:color="000001"/>
            </w:tcBorders>
            <w:shd w:val="clear" w:color="auto" w:fill="auto"/>
          </w:tcPr>
          <w:p w14:paraId="43EEBAA6"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387B5BA8" w14:textId="77777777" w:rsidR="00666817" w:rsidRDefault="00432670">
            <w:pPr>
              <w:rPr>
                <w:sz w:val="20"/>
                <w:szCs w:val="20"/>
              </w:rPr>
            </w:pPr>
            <w:r>
              <w:rPr>
                <w:sz w:val="20"/>
                <w:szCs w:val="20"/>
              </w:rPr>
              <w:t>Free</w:t>
            </w:r>
          </w:p>
        </w:tc>
        <w:tc>
          <w:tcPr>
            <w:tcW w:w="628" w:type="dxa"/>
            <w:tcBorders>
              <w:left w:val="single" w:sz="2" w:space="0" w:color="000001"/>
            </w:tcBorders>
            <w:shd w:val="clear" w:color="auto" w:fill="auto"/>
          </w:tcPr>
          <w:p w14:paraId="6F77FE57" w14:textId="77777777" w:rsidR="00666817" w:rsidRDefault="00432670">
            <w:pPr>
              <w:jc w:val="center"/>
              <w:rPr>
                <w:sz w:val="20"/>
                <w:szCs w:val="20"/>
              </w:rPr>
            </w:pPr>
            <w:r>
              <w:rPr>
                <w:sz w:val="20"/>
                <w:szCs w:val="20"/>
              </w:rPr>
              <w:t>0.0</w:t>
            </w:r>
          </w:p>
        </w:tc>
        <w:tc>
          <w:tcPr>
            <w:tcW w:w="1171" w:type="dxa"/>
            <w:shd w:val="clear" w:color="auto" w:fill="auto"/>
          </w:tcPr>
          <w:p w14:paraId="6965464A" w14:textId="77777777" w:rsidR="00666817" w:rsidRDefault="00432670">
            <w:pPr>
              <w:jc w:val="center"/>
              <w:rPr>
                <w:sz w:val="20"/>
                <w:szCs w:val="20"/>
              </w:rPr>
            </w:pPr>
            <w:r>
              <w:rPr>
                <w:sz w:val="20"/>
                <w:szCs w:val="20"/>
              </w:rPr>
              <w:t>0.4</w:t>
            </w:r>
            <w:r>
              <w:rPr>
                <w:i/>
                <w:sz w:val="20"/>
                <w:szCs w:val="20"/>
              </w:rPr>
              <w:t xml:space="preserve"> </w:t>
            </w:r>
            <m:oMath>
              <m:r>
                <w:rPr>
                  <w:rFonts w:ascii="Cambria Math" w:hAnsi="Cambria Math"/>
                </w:rPr>
                <m:t>±</m:t>
              </m:r>
            </m:oMath>
            <w:r>
              <w:rPr>
                <w:i/>
                <w:sz w:val="20"/>
                <w:szCs w:val="20"/>
              </w:rPr>
              <w:t xml:space="preserve"> 0.7</w:t>
            </w:r>
          </w:p>
        </w:tc>
        <w:tc>
          <w:tcPr>
            <w:tcW w:w="1270" w:type="dxa"/>
            <w:shd w:val="clear" w:color="auto" w:fill="auto"/>
          </w:tcPr>
          <w:p w14:paraId="6D467A4B" w14:textId="77777777" w:rsidR="00666817" w:rsidRDefault="00432670">
            <w:pPr>
              <w:jc w:val="center"/>
              <w:rPr>
                <w:sz w:val="20"/>
                <w:szCs w:val="20"/>
              </w:rPr>
            </w:pPr>
            <w:r>
              <w:rPr>
                <w:sz w:val="20"/>
                <w:szCs w:val="20"/>
              </w:rPr>
              <w:t>0.1 (0.2)</w:t>
            </w:r>
          </w:p>
        </w:tc>
        <w:tc>
          <w:tcPr>
            <w:tcW w:w="716" w:type="dxa"/>
            <w:tcBorders>
              <w:left w:val="single" w:sz="2" w:space="0" w:color="000001"/>
              <w:right w:val="single" w:sz="2" w:space="0" w:color="000001"/>
            </w:tcBorders>
            <w:shd w:val="clear" w:color="auto" w:fill="auto"/>
          </w:tcPr>
          <w:p w14:paraId="43CE8149" w14:textId="77777777" w:rsidR="00666817" w:rsidRDefault="00432670">
            <w:pPr>
              <w:jc w:val="center"/>
              <w:rPr>
                <w:sz w:val="20"/>
                <w:szCs w:val="20"/>
              </w:rPr>
            </w:pPr>
            <w:r>
              <w:rPr>
                <w:sz w:val="20"/>
                <w:szCs w:val="20"/>
              </w:rPr>
              <w:t>2.1</w:t>
            </w:r>
          </w:p>
        </w:tc>
        <w:tc>
          <w:tcPr>
            <w:tcW w:w="720" w:type="dxa"/>
            <w:tcBorders>
              <w:left w:val="single" w:sz="2" w:space="0" w:color="000001"/>
            </w:tcBorders>
            <w:shd w:val="clear" w:color="auto" w:fill="auto"/>
          </w:tcPr>
          <w:p w14:paraId="6442B90A" w14:textId="77777777" w:rsidR="00666817" w:rsidRDefault="00432670">
            <w:pPr>
              <w:jc w:val="center"/>
              <w:rPr>
                <w:i/>
              </w:rPr>
            </w:pPr>
            <w:r>
              <w:rPr>
                <w:sz w:val="20"/>
                <w:szCs w:val="20"/>
              </w:rPr>
              <w:t>0.0</w:t>
            </w:r>
          </w:p>
        </w:tc>
        <w:tc>
          <w:tcPr>
            <w:tcW w:w="1173" w:type="dxa"/>
            <w:shd w:val="clear" w:color="auto" w:fill="auto"/>
          </w:tcPr>
          <w:p w14:paraId="6EC1A792" w14:textId="77777777" w:rsidR="00666817" w:rsidRDefault="00432670">
            <w:pPr>
              <w:jc w:val="center"/>
              <w:rPr>
                <w:sz w:val="20"/>
                <w:szCs w:val="20"/>
              </w:rPr>
            </w:pPr>
            <w:r>
              <w:rPr>
                <w:sz w:val="20"/>
                <w:szCs w:val="20"/>
              </w:rPr>
              <w:t>2.1</w:t>
            </w:r>
            <w:r>
              <w:rPr>
                <w:i/>
                <w:sz w:val="20"/>
                <w:szCs w:val="20"/>
              </w:rPr>
              <w:t xml:space="preserve"> </w:t>
            </w:r>
            <m:oMath>
              <m:r>
                <w:rPr>
                  <w:rFonts w:ascii="Cambria Math" w:hAnsi="Cambria Math"/>
                </w:rPr>
                <m:t>±</m:t>
              </m:r>
            </m:oMath>
            <w:r>
              <w:rPr>
                <w:i/>
                <w:sz w:val="20"/>
                <w:szCs w:val="20"/>
              </w:rPr>
              <w:t xml:space="preserve"> 2.4</w:t>
            </w:r>
          </w:p>
        </w:tc>
        <w:tc>
          <w:tcPr>
            <w:tcW w:w="1354" w:type="dxa"/>
            <w:shd w:val="clear" w:color="auto" w:fill="auto"/>
          </w:tcPr>
          <w:p w14:paraId="16467E4F" w14:textId="77777777" w:rsidR="00666817" w:rsidRDefault="00432670">
            <w:pPr>
              <w:jc w:val="center"/>
              <w:rPr>
                <w:sz w:val="20"/>
                <w:szCs w:val="20"/>
              </w:rPr>
            </w:pPr>
            <w:r>
              <w:rPr>
                <w:sz w:val="20"/>
                <w:szCs w:val="20"/>
              </w:rPr>
              <w:t>1.1 (2.5)</w:t>
            </w:r>
          </w:p>
        </w:tc>
        <w:tc>
          <w:tcPr>
            <w:tcW w:w="804" w:type="dxa"/>
            <w:tcBorders>
              <w:left w:val="single" w:sz="2" w:space="0" w:color="000001"/>
              <w:right w:val="single" w:sz="2" w:space="0" w:color="000001"/>
            </w:tcBorders>
            <w:shd w:val="clear" w:color="auto" w:fill="auto"/>
          </w:tcPr>
          <w:p w14:paraId="29685054" w14:textId="77777777" w:rsidR="00666817" w:rsidRDefault="00432670">
            <w:pPr>
              <w:jc w:val="center"/>
              <w:rPr>
                <w:sz w:val="20"/>
                <w:szCs w:val="20"/>
              </w:rPr>
            </w:pPr>
            <w:r>
              <w:rPr>
                <w:sz w:val="20"/>
                <w:szCs w:val="20"/>
              </w:rPr>
              <w:t>11.8</w:t>
            </w:r>
          </w:p>
        </w:tc>
      </w:tr>
      <w:tr w:rsidR="00666817" w14:paraId="65A65016" w14:textId="77777777">
        <w:tc>
          <w:tcPr>
            <w:tcW w:w="804" w:type="dxa"/>
            <w:vMerge/>
            <w:tcBorders>
              <w:top w:val="single" w:sz="2" w:space="0" w:color="000001"/>
              <w:left w:val="single" w:sz="2" w:space="0" w:color="000001"/>
            </w:tcBorders>
            <w:shd w:val="clear" w:color="auto" w:fill="auto"/>
          </w:tcPr>
          <w:p w14:paraId="6B0C8CFC"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5B8994E2" w14:textId="77777777" w:rsidR="00666817" w:rsidRDefault="00432670">
            <w:pPr>
              <w:rPr>
                <w:sz w:val="20"/>
                <w:szCs w:val="20"/>
              </w:rPr>
            </w:pPr>
            <w:r>
              <w:rPr>
                <w:sz w:val="20"/>
                <w:szCs w:val="20"/>
              </w:rPr>
              <w:t>Iso</w:t>
            </w:r>
          </w:p>
        </w:tc>
        <w:tc>
          <w:tcPr>
            <w:tcW w:w="628" w:type="dxa"/>
            <w:tcBorders>
              <w:left w:val="single" w:sz="2" w:space="0" w:color="000001"/>
            </w:tcBorders>
            <w:shd w:val="clear" w:color="auto" w:fill="auto"/>
          </w:tcPr>
          <w:p w14:paraId="48218D53" w14:textId="77777777" w:rsidR="00666817" w:rsidRDefault="00432670">
            <w:pPr>
              <w:jc w:val="center"/>
              <w:rPr>
                <w:sz w:val="20"/>
                <w:szCs w:val="20"/>
              </w:rPr>
            </w:pPr>
            <w:r>
              <w:rPr>
                <w:sz w:val="20"/>
                <w:szCs w:val="20"/>
              </w:rPr>
              <w:t>0.0</w:t>
            </w:r>
          </w:p>
        </w:tc>
        <w:tc>
          <w:tcPr>
            <w:tcW w:w="1171" w:type="dxa"/>
            <w:shd w:val="clear" w:color="auto" w:fill="auto"/>
          </w:tcPr>
          <w:p w14:paraId="4A378038" w14:textId="77777777" w:rsidR="00666817" w:rsidRDefault="00432670">
            <w:pPr>
              <w:jc w:val="center"/>
              <w:rPr>
                <w:sz w:val="20"/>
                <w:szCs w:val="20"/>
              </w:rPr>
            </w:pPr>
            <w:r>
              <w:rPr>
                <w:sz w:val="20"/>
                <w:szCs w:val="20"/>
              </w:rPr>
              <w:t>0.9</w:t>
            </w:r>
            <w:r>
              <w:rPr>
                <w:i/>
                <w:sz w:val="20"/>
                <w:szCs w:val="20"/>
              </w:rPr>
              <w:t xml:space="preserve"> </w:t>
            </w:r>
            <m:oMath>
              <m:r>
                <w:rPr>
                  <w:rFonts w:ascii="Cambria Math" w:hAnsi="Cambria Math"/>
                </w:rPr>
                <m:t>±</m:t>
              </m:r>
            </m:oMath>
            <w:r>
              <w:rPr>
                <w:i/>
                <w:sz w:val="20"/>
                <w:szCs w:val="20"/>
              </w:rPr>
              <w:t xml:space="preserve"> 1.9</w:t>
            </w:r>
          </w:p>
        </w:tc>
        <w:tc>
          <w:tcPr>
            <w:tcW w:w="1270" w:type="dxa"/>
            <w:shd w:val="clear" w:color="auto" w:fill="auto"/>
          </w:tcPr>
          <w:p w14:paraId="4E3EC0BB" w14:textId="77777777" w:rsidR="00666817" w:rsidRDefault="00432670">
            <w:pPr>
              <w:jc w:val="center"/>
              <w:rPr>
                <w:sz w:val="20"/>
                <w:szCs w:val="20"/>
              </w:rPr>
            </w:pPr>
            <w:r>
              <w:rPr>
                <w:sz w:val="20"/>
                <w:szCs w:val="20"/>
              </w:rPr>
              <w:t>0.0 (1.1)</w:t>
            </w:r>
          </w:p>
        </w:tc>
        <w:tc>
          <w:tcPr>
            <w:tcW w:w="716" w:type="dxa"/>
            <w:tcBorders>
              <w:left w:val="single" w:sz="2" w:space="0" w:color="000001"/>
              <w:right w:val="single" w:sz="2" w:space="0" w:color="000001"/>
            </w:tcBorders>
            <w:shd w:val="clear" w:color="auto" w:fill="auto"/>
          </w:tcPr>
          <w:p w14:paraId="58749E59" w14:textId="77777777" w:rsidR="00666817" w:rsidRDefault="00432670">
            <w:pPr>
              <w:jc w:val="center"/>
              <w:rPr>
                <w:sz w:val="20"/>
                <w:szCs w:val="20"/>
              </w:rPr>
            </w:pPr>
            <w:r>
              <w:rPr>
                <w:sz w:val="20"/>
                <w:szCs w:val="20"/>
              </w:rPr>
              <w:t>6.0</w:t>
            </w:r>
          </w:p>
        </w:tc>
        <w:tc>
          <w:tcPr>
            <w:tcW w:w="720" w:type="dxa"/>
            <w:tcBorders>
              <w:left w:val="single" w:sz="2" w:space="0" w:color="000001"/>
            </w:tcBorders>
            <w:shd w:val="clear" w:color="auto" w:fill="auto"/>
          </w:tcPr>
          <w:p w14:paraId="0CEBA310" w14:textId="77777777" w:rsidR="00666817" w:rsidRDefault="00432670">
            <w:pPr>
              <w:jc w:val="center"/>
              <w:rPr>
                <w:i/>
              </w:rPr>
            </w:pPr>
            <w:r>
              <w:rPr>
                <w:sz w:val="20"/>
                <w:szCs w:val="20"/>
              </w:rPr>
              <w:t>0.1</w:t>
            </w:r>
          </w:p>
        </w:tc>
        <w:tc>
          <w:tcPr>
            <w:tcW w:w="1173" w:type="dxa"/>
            <w:shd w:val="clear" w:color="auto" w:fill="auto"/>
          </w:tcPr>
          <w:p w14:paraId="46DB5169" w14:textId="77777777" w:rsidR="00666817" w:rsidRDefault="00432670">
            <w:pPr>
              <w:jc w:val="center"/>
              <w:rPr>
                <w:sz w:val="20"/>
                <w:szCs w:val="20"/>
              </w:rPr>
            </w:pPr>
            <w:r>
              <w:rPr>
                <w:sz w:val="20"/>
                <w:szCs w:val="20"/>
              </w:rPr>
              <w:t>2.1</w:t>
            </w:r>
            <w:r>
              <w:rPr>
                <w:i/>
                <w:sz w:val="20"/>
                <w:szCs w:val="20"/>
              </w:rPr>
              <w:t xml:space="preserve"> </w:t>
            </w:r>
            <m:oMath>
              <m:r>
                <w:rPr>
                  <w:rFonts w:ascii="Cambria Math" w:hAnsi="Cambria Math"/>
                </w:rPr>
                <m:t>±</m:t>
              </m:r>
            </m:oMath>
            <w:r>
              <w:rPr>
                <w:i/>
                <w:sz w:val="20"/>
                <w:szCs w:val="20"/>
              </w:rPr>
              <w:t xml:space="preserve"> 3.1</w:t>
            </w:r>
          </w:p>
        </w:tc>
        <w:tc>
          <w:tcPr>
            <w:tcW w:w="1354" w:type="dxa"/>
            <w:shd w:val="clear" w:color="auto" w:fill="auto"/>
          </w:tcPr>
          <w:p w14:paraId="66CF169D" w14:textId="77777777" w:rsidR="00666817" w:rsidRDefault="00432670">
            <w:pPr>
              <w:jc w:val="center"/>
              <w:rPr>
                <w:sz w:val="20"/>
                <w:szCs w:val="20"/>
              </w:rPr>
            </w:pPr>
            <w:r>
              <w:rPr>
                <w:sz w:val="20"/>
                <w:szCs w:val="20"/>
              </w:rPr>
              <w:t>0.6 (2.9)</w:t>
            </w:r>
          </w:p>
        </w:tc>
        <w:tc>
          <w:tcPr>
            <w:tcW w:w="804" w:type="dxa"/>
            <w:tcBorders>
              <w:left w:val="single" w:sz="2" w:space="0" w:color="000001"/>
              <w:right w:val="single" w:sz="2" w:space="0" w:color="000001"/>
            </w:tcBorders>
            <w:shd w:val="clear" w:color="auto" w:fill="auto"/>
          </w:tcPr>
          <w:p w14:paraId="31A36D56" w14:textId="77777777" w:rsidR="00666817" w:rsidRDefault="00432670">
            <w:pPr>
              <w:jc w:val="center"/>
              <w:rPr>
                <w:sz w:val="20"/>
                <w:szCs w:val="20"/>
              </w:rPr>
            </w:pPr>
            <w:r>
              <w:rPr>
                <w:sz w:val="20"/>
                <w:szCs w:val="20"/>
              </w:rPr>
              <w:t>16.6</w:t>
            </w:r>
          </w:p>
        </w:tc>
      </w:tr>
      <w:tr w:rsidR="00666817" w14:paraId="452A83E5" w14:textId="77777777">
        <w:tc>
          <w:tcPr>
            <w:tcW w:w="804" w:type="dxa"/>
            <w:vMerge/>
            <w:tcBorders>
              <w:top w:val="single" w:sz="2" w:space="0" w:color="000001"/>
              <w:left w:val="single" w:sz="2" w:space="0" w:color="000001"/>
            </w:tcBorders>
            <w:shd w:val="clear" w:color="auto" w:fill="auto"/>
          </w:tcPr>
          <w:p w14:paraId="385B3FA6" w14:textId="77777777" w:rsidR="00666817" w:rsidRDefault="00666817">
            <w:pPr>
              <w:rPr>
                <w:sz w:val="20"/>
                <w:szCs w:val="20"/>
              </w:rPr>
            </w:pPr>
          </w:p>
        </w:tc>
        <w:tc>
          <w:tcPr>
            <w:tcW w:w="719" w:type="dxa"/>
            <w:tcBorders>
              <w:top w:val="single" w:sz="2" w:space="0" w:color="000001"/>
              <w:left w:val="single" w:sz="2" w:space="0" w:color="000001"/>
              <w:bottom w:val="single" w:sz="2" w:space="0" w:color="000001"/>
              <w:right w:val="single" w:sz="2" w:space="0" w:color="000001"/>
            </w:tcBorders>
            <w:shd w:val="clear" w:color="auto" w:fill="auto"/>
          </w:tcPr>
          <w:p w14:paraId="1FA58D1D" w14:textId="77777777" w:rsidR="00666817" w:rsidRDefault="00432670">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2D2341CA" w14:textId="77777777" w:rsidR="00666817" w:rsidRDefault="00432670">
            <w:pPr>
              <w:jc w:val="center"/>
              <w:rPr>
                <w:sz w:val="20"/>
                <w:szCs w:val="20"/>
              </w:rPr>
            </w:pPr>
            <w:r>
              <w:rPr>
                <w:sz w:val="20"/>
                <w:szCs w:val="20"/>
              </w:rPr>
              <w:t>0.0</w:t>
            </w:r>
          </w:p>
        </w:tc>
        <w:tc>
          <w:tcPr>
            <w:tcW w:w="1171" w:type="dxa"/>
            <w:tcBorders>
              <w:top w:val="single" w:sz="2" w:space="0" w:color="000001"/>
              <w:bottom w:val="single" w:sz="2" w:space="0" w:color="000001"/>
            </w:tcBorders>
            <w:shd w:val="clear" w:color="auto" w:fill="auto"/>
          </w:tcPr>
          <w:p w14:paraId="3C9FBB53" w14:textId="77777777" w:rsidR="00666817" w:rsidRDefault="00432670">
            <w:pPr>
              <w:jc w:val="center"/>
              <w:rPr>
                <w:sz w:val="20"/>
                <w:szCs w:val="20"/>
              </w:rPr>
            </w:pPr>
            <w:r>
              <w:rPr>
                <w:sz w:val="20"/>
                <w:szCs w:val="20"/>
              </w:rPr>
              <w:t>1.1</w:t>
            </w:r>
            <w:r>
              <w:rPr>
                <w:i/>
                <w:sz w:val="20"/>
                <w:szCs w:val="20"/>
              </w:rPr>
              <w:t xml:space="preserve"> </w:t>
            </w:r>
            <m:oMath>
              <m:r>
                <w:rPr>
                  <w:rFonts w:ascii="Cambria Math" w:hAnsi="Cambria Math"/>
                </w:rPr>
                <m:t>±</m:t>
              </m:r>
            </m:oMath>
            <w:r>
              <w:rPr>
                <w:i/>
                <w:sz w:val="20"/>
                <w:szCs w:val="20"/>
              </w:rPr>
              <w:t xml:space="preserve"> 1.3</w:t>
            </w:r>
          </w:p>
        </w:tc>
        <w:tc>
          <w:tcPr>
            <w:tcW w:w="1270" w:type="dxa"/>
            <w:tcBorders>
              <w:top w:val="single" w:sz="2" w:space="0" w:color="000001"/>
              <w:bottom w:val="single" w:sz="2" w:space="0" w:color="000001"/>
            </w:tcBorders>
            <w:shd w:val="clear" w:color="auto" w:fill="auto"/>
          </w:tcPr>
          <w:p w14:paraId="56E229EE" w14:textId="77777777" w:rsidR="00666817" w:rsidRDefault="00432670">
            <w:pPr>
              <w:jc w:val="center"/>
              <w:rPr>
                <w:sz w:val="20"/>
                <w:szCs w:val="20"/>
              </w:rPr>
            </w:pPr>
            <w:r>
              <w:rPr>
                <w:sz w:val="20"/>
                <w:szCs w:val="20"/>
              </w:rPr>
              <w:t>0.6 (1.1)</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3D6F73F1" w14:textId="77777777" w:rsidR="00666817" w:rsidRDefault="00432670">
            <w:pPr>
              <w:jc w:val="center"/>
              <w:rPr>
                <w:sz w:val="20"/>
                <w:szCs w:val="20"/>
              </w:rPr>
            </w:pPr>
            <w:r>
              <w:rPr>
                <w:sz w:val="20"/>
                <w:szCs w:val="20"/>
              </w:rPr>
              <w:t>3.8</w:t>
            </w:r>
          </w:p>
        </w:tc>
        <w:tc>
          <w:tcPr>
            <w:tcW w:w="720" w:type="dxa"/>
            <w:tcBorders>
              <w:top w:val="single" w:sz="2" w:space="0" w:color="000001"/>
              <w:left w:val="single" w:sz="2" w:space="0" w:color="000001"/>
              <w:bottom w:val="single" w:sz="2" w:space="0" w:color="000001"/>
            </w:tcBorders>
            <w:shd w:val="clear" w:color="auto" w:fill="auto"/>
          </w:tcPr>
          <w:p w14:paraId="77BFAE47" w14:textId="77777777" w:rsidR="00666817" w:rsidRDefault="00432670">
            <w:pPr>
              <w:jc w:val="center"/>
              <w:rPr>
                <w:i/>
              </w:rPr>
            </w:pPr>
            <w:r>
              <w:rPr>
                <w:sz w:val="20"/>
                <w:szCs w:val="20"/>
              </w:rPr>
              <w:t>0.0</w:t>
            </w:r>
          </w:p>
        </w:tc>
        <w:tc>
          <w:tcPr>
            <w:tcW w:w="1173" w:type="dxa"/>
            <w:tcBorders>
              <w:top w:val="single" w:sz="2" w:space="0" w:color="000001"/>
              <w:bottom w:val="single" w:sz="2" w:space="0" w:color="000001"/>
            </w:tcBorders>
            <w:shd w:val="clear" w:color="auto" w:fill="auto"/>
          </w:tcPr>
          <w:p w14:paraId="0F8DCFCF" w14:textId="77777777" w:rsidR="00666817" w:rsidRDefault="00432670">
            <w:pPr>
              <w:jc w:val="center"/>
              <w:rPr>
                <w:sz w:val="20"/>
                <w:szCs w:val="20"/>
              </w:rPr>
            </w:pPr>
            <w:r>
              <w:rPr>
                <w:sz w:val="20"/>
                <w:szCs w:val="20"/>
              </w:rPr>
              <w:t>2.2</w:t>
            </w:r>
            <w:r>
              <w:rPr>
                <w:i/>
                <w:sz w:val="20"/>
                <w:szCs w:val="20"/>
              </w:rPr>
              <w:t xml:space="preserve"> </w:t>
            </w:r>
            <m:oMath>
              <m:r>
                <w:rPr>
                  <w:rFonts w:ascii="Cambria Math" w:hAnsi="Cambria Math"/>
                </w:rPr>
                <m:t>±</m:t>
              </m:r>
            </m:oMath>
            <w:r>
              <w:rPr>
                <w:i/>
                <w:sz w:val="20"/>
                <w:szCs w:val="20"/>
              </w:rPr>
              <w:t xml:space="preserve"> 2.4</w:t>
            </w:r>
          </w:p>
        </w:tc>
        <w:tc>
          <w:tcPr>
            <w:tcW w:w="1354" w:type="dxa"/>
            <w:tcBorders>
              <w:top w:val="single" w:sz="2" w:space="0" w:color="000001"/>
              <w:bottom w:val="single" w:sz="2" w:space="0" w:color="000001"/>
            </w:tcBorders>
            <w:shd w:val="clear" w:color="auto" w:fill="auto"/>
          </w:tcPr>
          <w:p w14:paraId="4E69EEF9" w14:textId="77777777" w:rsidR="00666817" w:rsidRDefault="00432670">
            <w:pPr>
              <w:jc w:val="center"/>
              <w:rPr>
                <w:sz w:val="20"/>
                <w:szCs w:val="20"/>
              </w:rPr>
            </w:pPr>
            <w:r>
              <w:rPr>
                <w:sz w:val="20"/>
                <w:szCs w:val="20"/>
              </w:rPr>
              <w:t>1.8 (1.6)</w:t>
            </w:r>
          </w:p>
        </w:tc>
        <w:tc>
          <w:tcPr>
            <w:tcW w:w="804" w:type="dxa"/>
            <w:tcBorders>
              <w:top w:val="single" w:sz="2" w:space="0" w:color="000001"/>
              <w:left w:val="single" w:sz="2" w:space="0" w:color="000001"/>
              <w:bottom w:val="single" w:sz="2" w:space="0" w:color="000001"/>
              <w:right w:val="single" w:sz="2" w:space="0" w:color="000001"/>
            </w:tcBorders>
            <w:shd w:val="clear" w:color="auto" w:fill="auto"/>
          </w:tcPr>
          <w:p w14:paraId="510197D4" w14:textId="77777777" w:rsidR="00666817" w:rsidRDefault="00432670">
            <w:pPr>
              <w:jc w:val="center"/>
              <w:rPr>
                <w:sz w:val="20"/>
                <w:szCs w:val="20"/>
              </w:rPr>
            </w:pPr>
            <w:r>
              <w:rPr>
                <w:sz w:val="20"/>
                <w:szCs w:val="20"/>
              </w:rPr>
              <w:t>15.2</w:t>
            </w:r>
          </w:p>
        </w:tc>
      </w:tr>
      <w:tr w:rsidR="00666817" w14:paraId="04927B69" w14:textId="77777777">
        <w:tc>
          <w:tcPr>
            <w:tcW w:w="804" w:type="dxa"/>
            <w:vMerge w:val="restart"/>
            <w:tcBorders>
              <w:top w:val="single" w:sz="2" w:space="0" w:color="000001"/>
              <w:left w:val="single" w:sz="2" w:space="0" w:color="000001"/>
            </w:tcBorders>
            <w:shd w:val="clear" w:color="auto" w:fill="auto"/>
          </w:tcPr>
          <w:p w14:paraId="0B12C6E8" w14:textId="77777777" w:rsidR="00666817" w:rsidRDefault="00432670">
            <w:pPr>
              <w:rPr>
                <w:sz w:val="20"/>
                <w:szCs w:val="20"/>
              </w:rPr>
            </w:pPr>
            <w:r>
              <w:rPr>
                <w:sz w:val="20"/>
                <w:szCs w:val="20"/>
              </w:rPr>
              <w:t>D98</w:t>
            </w:r>
          </w:p>
        </w:tc>
        <w:tc>
          <w:tcPr>
            <w:tcW w:w="719" w:type="dxa"/>
            <w:tcBorders>
              <w:top w:val="single" w:sz="2" w:space="0" w:color="000001"/>
              <w:left w:val="single" w:sz="2" w:space="0" w:color="000001"/>
              <w:right w:val="single" w:sz="2" w:space="0" w:color="000001"/>
            </w:tcBorders>
            <w:shd w:val="clear" w:color="auto" w:fill="auto"/>
          </w:tcPr>
          <w:p w14:paraId="6A65562B" w14:textId="77777777" w:rsidR="00666817" w:rsidRDefault="00432670">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4CA7B00C" w14:textId="77777777" w:rsidR="00666817" w:rsidRDefault="00432670">
            <w:pPr>
              <w:jc w:val="center"/>
              <w:rPr>
                <w:sz w:val="20"/>
                <w:szCs w:val="20"/>
              </w:rPr>
            </w:pPr>
            <w:r>
              <w:rPr>
                <w:sz w:val="20"/>
                <w:szCs w:val="20"/>
              </w:rPr>
              <w:t>97.5</w:t>
            </w:r>
          </w:p>
        </w:tc>
        <w:tc>
          <w:tcPr>
            <w:tcW w:w="1171" w:type="dxa"/>
            <w:tcBorders>
              <w:top w:val="single" w:sz="2" w:space="0" w:color="000001"/>
            </w:tcBorders>
            <w:shd w:val="clear" w:color="auto" w:fill="auto"/>
          </w:tcPr>
          <w:p w14:paraId="5819A2EF" w14:textId="77777777" w:rsidR="00666817" w:rsidRDefault="00432670">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270" w:type="dxa"/>
            <w:tcBorders>
              <w:top w:val="single" w:sz="2" w:space="0" w:color="000001"/>
            </w:tcBorders>
            <w:shd w:val="clear" w:color="auto" w:fill="auto"/>
          </w:tcPr>
          <w:p w14:paraId="6A8C9E36" w14:textId="77777777" w:rsidR="00666817" w:rsidRDefault="00432670">
            <w:pPr>
              <w:jc w:val="center"/>
              <w:rPr>
                <w:sz w:val="20"/>
                <w:szCs w:val="20"/>
              </w:rPr>
            </w:pPr>
            <w:r>
              <w:rPr>
                <w:sz w:val="20"/>
                <w:szCs w:val="20"/>
              </w:rPr>
              <w:t>99.1 (1.3)</w:t>
            </w:r>
          </w:p>
        </w:tc>
        <w:tc>
          <w:tcPr>
            <w:tcW w:w="716" w:type="dxa"/>
            <w:tcBorders>
              <w:top w:val="single" w:sz="2" w:space="0" w:color="000001"/>
              <w:left w:val="single" w:sz="2" w:space="0" w:color="000001"/>
              <w:right w:val="single" w:sz="2" w:space="0" w:color="000001"/>
            </w:tcBorders>
            <w:shd w:val="clear" w:color="auto" w:fill="auto"/>
          </w:tcPr>
          <w:p w14:paraId="2F9E7355" w14:textId="77777777" w:rsidR="00666817" w:rsidRDefault="00432670">
            <w:pPr>
              <w:jc w:val="center"/>
              <w:rPr>
                <w:sz w:val="20"/>
                <w:szCs w:val="20"/>
              </w:rPr>
            </w:pPr>
            <w:r>
              <w:rPr>
                <w:sz w:val="20"/>
                <w:szCs w:val="20"/>
              </w:rPr>
              <w:t>100.3</w:t>
            </w:r>
          </w:p>
        </w:tc>
        <w:tc>
          <w:tcPr>
            <w:tcW w:w="720" w:type="dxa"/>
            <w:tcBorders>
              <w:top w:val="single" w:sz="2" w:space="0" w:color="000001"/>
              <w:left w:val="single" w:sz="2" w:space="0" w:color="000001"/>
            </w:tcBorders>
            <w:shd w:val="clear" w:color="auto" w:fill="auto"/>
          </w:tcPr>
          <w:p w14:paraId="6CBB4510" w14:textId="77777777" w:rsidR="00666817" w:rsidRDefault="00432670">
            <w:pPr>
              <w:jc w:val="center"/>
              <w:rPr>
                <w:sz w:val="20"/>
                <w:szCs w:val="20"/>
              </w:rPr>
            </w:pPr>
            <w:r>
              <w:rPr>
                <w:sz w:val="20"/>
                <w:szCs w:val="20"/>
              </w:rPr>
              <w:t>97.5</w:t>
            </w:r>
          </w:p>
        </w:tc>
        <w:tc>
          <w:tcPr>
            <w:tcW w:w="1173" w:type="dxa"/>
            <w:tcBorders>
              <w:top w:val="single" w:sz="2" w:space="0" w:color="000001"/>
            </w:tcBorders>
            <w:shd w:val="clear" w:color="auto" w:fill="auto"/>
          </w:tcPr>
          <w:p w14:paraId="67557810" w14:textId="77777777" w:rsidR="00666817" w:rsidRDefault="00432670">
            <w:pPr>
              <w:jc w:val="center"/>
              <w:rPr>
                <w:sz w:val="20"/>
                <w:szCs w:val="20"/>
              </w:rPr>
            </w:pPr>
            <w:r>
              <w:rPr>
                <w:sz w:val="20"/>
                <w:szCs w:val="20"/>
              </w:rPr>
              <w:t>98.9</w:t>
            </w:r>
            <w:r>
              <w:rPr>
                <w:i/>
                <w:sz w:val="20"/>
                <w:szCs w:val="20"/>
              </w:rPr>
              <w:t xml:space="preserve"> </w:t>
            </w:r>
            <m:oMath>
              <m:r>
                <w:rPr>
                  <w:rFonts w:ascii="Cambria Math" w:hAnsi="Cambria Math"/>
                </w:rPr>
                <m:t>±</m:t>
              </m:r>
            </m:oMath>
            <w:r>
              <w:rPr>
                <w:i/>
                <w:sz w:val="20"/>
                <w:szCs w:val="20"/>
              </w:rPr>
              <w:t xml:space="preserve"> 1.0</w:t>
            </w:r>
          </w:p>
        </w:tc>
        <w:tc>
          <w:tcPr>
            <w:tcW w:w="1354" w:type="dxa"/>
            <w:tcBorders>
              <w:top w:val="single" w:sz="2" w:space="0" w:color="000001"/>
            </w:tcBorders>
            <w:shd w:val="clear" w:color="auto" w:fill="auto"/>
          </w:tcPr>
          <w:p w14:paraId="54EBE463" w14:textId="77777777" w:rsidR="00666817" w:rsidRDefault="00432670">
            <w:pPr>
              <w:jc w:val="center"/>
              <w:rPr>
                <w:sz w:val="20"/>
                <w:szCs w:val="20"/>
              </w:rPr>
            </w:pPr>
            <w:r>
              <w:rPr>
                <w:sz w:val="20"/>
                <w:szCs w:val="20"/>
              </w:rPr>
              <w:t>99.1 (1.3)</w:t>
            </w:r>
          </w:p>
        </w:tc>
        <w:tc>
          <w:tcPr>
            <w:tcW w:w="804" w:type="dxa"/>
            <w:tcBorders>
              <w:top w:val="single" w:sz="2" w:space="0" w:color="000001"/>
              <w:left w:val="single" w:sz="2" w:space="0" w:color="000001"/>
              <w:right w:val="single" w:sz="2" w:space="0" w:color="000001"/>
            </w:tcBorders>
            <w:shd w:val="clear" w:color="auto" w:fill="auto"/>
          </w:tcPr>
          <w:p w14:paraId="78A59D5A" w14:textId="77777777" w:rsidR="00666817" w:rsidRDefault="00432670">
            <w:pPr>
              <w:jc w:val="center"/>
              <w:rPr>
                <w:sz w:val="20"/>
                <w:szCs w:val="20"/>
              </w:rPr>
            </w:pPr>
            <w:r>
              <w:rPr>
                <w:sz w:val="20"/>
                <w:szCs w:val="20"/>
              </w:rPr>
              <w:t>100.3</w:t>
            </w:r>
          </w:p>
        </w:tc>
      </w:tr>
      <w:tr w:rsidR="00666817" w14:paraId="10C6A564" w14:textId="77777777">
        <w:tc>
          <w:tcPr>
            <w:tcW w:w="804" w:type="dxa"/>
            <w:vMerge/>
            <w:tcBorders>
              <w:top w:val="single" w:sz="2" w:space="0" w:color="000001"/>
              <w:left w:val="single" w:sz="2" w:space="0" w:color="000001"/>
            </w:tcBorders>
            <w:shd w:val="clear" w:color="auto" w:fill="auto"/>
          </w:tcPr>
          <w:p w14:paraId="02952C69"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2FD573A4" w14:textId="77777777" w:rsidR="00666817" w:rsidRDefault="00432670">
            <w:pPr>
              <w:rPr>
                <w:sz w:val="20"/>
                <w:szCs w:val="20"/>
              </w:rPr>
            </w:pPr>
            <w:r>
              <w:rPr>
                <w:sz w:val="20"/>
                <w:szCs w:val="20"/>
              </w:rPr>
              <w:t>Free</w:t>
            </w:r>
          </w:p>
        </w:tc>
        <w:tc>
          <w:tcPr>
            <w:tcW w:w="628" w:type="dxa"/>
            <w:tcBorders>
              <w:left w:val="single" w:sz="2" w:space="0" w:color="000001"/>
            </w:tcBorders>
            <w:shd w:val="clear" w:color="auto" w:fill="auto"/>
          </w:tcPr>
          <w:p w14:paraId="2AC2169A" w14:textId="77777777" w:rsidR="00666817" w:rsidRDefault="00432670">
            <w:pPr>
              <w:jc w:val="center"/>
              <w:rPr>
                <w:sz w:val="20"/>
                <w:szCs w:val="20"/>
              </w:rPr>
            </w:pPr>
            <w:r>
              <w:rPr>
                <w:sz w:val="20"/>
                <w:szCs w:val="20"/>
              </w:rPr>
              <w:t>93.5</w:t>
            </w:r>
          </w:p>
        </w:tc>
        <w:tc>
          <w:tcPr>
            <w:tcW w:w="1171" w:type="dxa"/>
            <w:shd w:val="clear" w:color="auto" w:fill="auto"/>
          </w:tcPr>
          <w:p w14:paraId="72E9C904" w14:textId="77777777" w:rsidR="00666817" w:rsidRDefault="00432670">
            <w:pPr>
              <w:jc w:val="center"/>
              <w:rPr>
                <w:sz w:val="20"/>
                <w:szCs w:val="20"/>
              </w:rPr>
            </w:pPr>
            <w:r>
              <w:rPr>
                <w:sz w:val="20"/>
                <w:szCs w:val="20"/>
              </w:rPr>
              <w:t>97.5</w:t>
            </w:r>
            <w:r>
              <w:rPr>
                <w:i/>
                <w:sz w:val="20"/>
                <w:szCs w:val="20"/>
              </w:rPr>
              <w:t xml:space="preserve"> </w:t>
            </w:r>
            <m:oMath>
              <m:r>
                <w:rPr>
                  <w:rFonts w:ascii="Cambria Math" w:hAnsi="Cambria Math"/>
                </w:rPr>
                <m:t>±</m:t>
              </m:r>
            </m:oMath>
            <w:r>
              <w:rPr>
                <w:i/>
                <w:sz w:val="20"/>
                <w:szCs w:val="20"/>
              </w:rPr>
              <w:t xml:space="preserve"> 1.5</w:t>
            </w:r>
          </w:p>
        </w:tc>
        <w:tc>
          <w:tcPr>
            <w:tcW w:w="1270" w:type="dxa"/>
            <w:shd w:val="clear" w:color="auto" w:fill="auto"/>
          </w:tcPr>
          <w:p w14:paraId="0DD18BB4" w14:textId="77777777" w:rsidR="00666817" w:rsidRDefault="00432670">
            <w:pPr>
              <w:jc w:val="center"/>
              <w:rPr>
                <w:sz w:val="20"/>
                <w:szCs w:val="20"/>
              </w:rPr>
            </w:pPr>
            <w:r>
              <w:rPr>
                <w:sz w:val="20"/>
                <w:szCs w:val="20"/>
              </w:rPr>
              <w:t>98.2 (0.8)</w:t>
            </w:r>
          </w:p>
        </w:tc>
        <w:tc>
          <w:tcPr>
            <w:tcW w:w="716" w:type="dxa"/>
            <w:tcBorders>
              <w:left w:val="single" w:sz="2" w:space="0" w:color="000001"/>
              <w:right w:val="single" w:sz="2" w:space="0" w:color="000001"/>
            </w:tcBorders>
            <w:shd w:val="clear" w:color="auto" w:fill="auto"/>
          </w:tcPr>
          <w:p w14:paraId="3AE92593" w14:textId="77777777" w:rsidR="00666817" w:rsidRDefault="00432670">
            <w:pPr>
              <w:jc w:val="center"/>
              <w:rPr>
                <w:sz w:val="20"/>
                <w:szCs w:val="20"/>
              </w:rPr>
            </w:pPr>
            <w:r>
              <w:rPr>
                <w:sz w:val="20"/>
                <w:szCs w:val="20"/>
              </w:rPr>
              <w:t>98.5</w:t>
            </w:r>
          </w:p>
        </w:tc>
        <w:tc>
          <w:tcPr>
            <w:tcW w:w="720" w:type="dxa"/>
            <w:tcBorders>
              <w:left w:val="single" w:sz="2" w:space="0" w:color="000001"/>
            </w:tcBorders>
            <w:shd w:val="clear" w:color="auto" w:fill="auto"/>
          </w:tcPr>
          <w:p w14:paraId="1D534030" w14:textId="77777777" w:rsidR="00666817" w:rsidRDefault="00432670">
            <w:pPr>
              <w:jc w:val="center"/>
              <w:rPr>
                <w:i/>
              </w:rPr>
            </w:pPr>
            <w:r>
              <w:rPr>
                <w:sz w:val="20"/>
                <w:szCs w:val="20"/>
              </w:rPr>
              <w:t>91.2</w:t>
            </w:r>
          </w:p>
        </w:tc>
        <w:tc>
          <w:tcPr>
            <w:tcW w:w="1173" w:type="dxa"/>
            <w:shd w:val="clear" w:color="auto" w:fill="auto"/>
          </w:tcPr>
          <w:p w14:paraId="1DD2255D" w14:textId="77777777" w:rsidR="00666817" w:rsidRDefault="00432670">
            <w:pPr>
              <w:jc w:val="center"/>
              <w:rPr>
                <w:sz w:val="20"/>
                <w:szCs w:val="20"/>
              </w:rPr>
            </w:pPr>
            <w:r>
              <w:rPr>
                <w:sz w:val="20"/>
                <w:szCs w:val="20"/>
              </w:rPr>
              <w:t>96.7</w:t>
            </w:r>
            <w:r>
              <w:rPr>
                <w:i/>
                <w:sz w:val="20"/>
                <w:szCs w:val="20"/>
              </w:rPr>
              <w:t xml:space="preserve"> </w:t>
            </w:r>
            <m:oMath>
              <m:r>
                <w:rPr>
                  <w:rFonts w:ascii="Cambria Math" w:hAnsi="Cambria Math"/>
                </w:rPr>
                <m:t>±</m:t>
              </m:r>
            </m:oMath>
            <w:r>
              <w:rPr>
                <w:i/>
                <w:sz w:val="20"/>
                <w:szCs w:val="20"/>
              </w:rPr>
              <w:t xml:space="preserve"> 1.7</w:t>
            </w:r>
          </w:p>
        </w:tc>
        <w:tc>
          <w:tcPr>
            <w:tcW w:w="1354" w:type="dxa"/>
            <w:shd w:val="clear" w:color="auto" w:fill="auto"/>
          </w:tcPr>
          <w:p w14:paraId="21F035E8" w14:textId="77777777" w:rsidR="00666817" w:rsidRDefault="00432670">
            <w:pPr>
              <w:jc w:val="center"/>
              <w:rPr>
                <w:sz w:val="20"/>
                <w:szCs w:val="20"/>
              </w:rPr>
            </w:pPr>
            <w:r>
              <w:rPr>
                <w:sz w:val="20"/>
                <w:szCs w:val="20"/>
              </w:rPr>
              <w:t>97.3 (1.3)</w:t>
            </w:r>
          </w:p>
        </w:tc>
        <w:tc>
          <w:tcPr>
            <w:tcW w:w="804" w:type="dxa"/>
            <w:tcBorders>
              <w:left w:val="single" w:sz="2" w:space="0" w:color="000001"/>
              <w:right w:val="single" w:sz="2" w:space="0" w:color="000001"/>
            </w:tcBorders>
            <w:shd w:val="clear" w:color="auto" w:fill="auto"/>
          </w:tcPr>
          <w:p w14:paraId="1750C5F2" w14:textId="77777777" w:rsidR="00666817" w:rsidRDefault="00432670">
            <w:pPr>
              <w:jc w:val="center"/>
              <w:rPr>
                <w:sz w:val="20"/>
                <w:szCs w:val="20"/>
              </w:rPr>
            </w:pPr>
            <w:r>
              <w:rPr>
                <w:sz w:val="20"/>
                <w:szCs w:val="20"/>
              </w:rPr>
              <w:t>98.3</w:t>
            </w:r>
          </w:p>
        </w:tc>
      </w:tr>
      <w:tr w:rsidR="00666817" w14:paraId="1B501083" w14:textId="77777777">
        <w:tc>
          <w:tcPr>
            <w:tcW w:w="804" w:type="dxa"/>
            <w:vMerge/>
            <w:tcBorders>
              <w:top w:val="single" w:sz="2" w:space="0" w:color="000001"/>
              <w:left w:val="single" w:sz="2" w:space="0" w:color="000001"/>
            </w:tcBorders>
            <w:shd w:val="clear" w:color="auto" w:fill="auto"/>
          </w:tcPr>
          <w:p w14:paraId="2FC3A3F4"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7F758B13" w14:textId="77777777" w:rsidR="00666817" w:rsidRDefault="00432670">
            <w:pPr>
              <w:rPr>
                <w:sz w:val="20"/>
                <w:szCs w:val="20"/>
              </w:rPr>
            </w:pPr>
            <w:r>
              <w:rPr>
                <w:sz w:val="20"/>
                <w:szCs w:val="20"/>
              </w:rPr>
              <w:t>Iso</w:t>
            </w:r>
          </w:p>
        </w:tc>
        <w:tc>
          <w:tcPr>
            <w:tcW w:w="628" w:type="dxa"/>
            <w:tcBorders>
              <w:left w:val="single" w:sz="2" w:space="0" w:color="000001"/>
            </w:tcBorders>
            <w:shd w:val="clear" w:color="auto" w:fill="auto"/>
          </w:tcPr>
          <w:p w14:paraId="5B654406" w14:textId="77777777" w:rsidR="00666817" w:rsidRDefault="00432670">
            <w:pPr>
              <w:jc w:val="center"/>
              <w:rPr>
                <w:sz w:val="20"/>
                <w:szCs w:val="20"/>
              </w:rPr>
            </w:pPr>
            <w:r>
              <w:rPr>
                <w:sz w:val="20"/>
                <w:szCs w:val="20"/>
              </w:rPr>
              <w:t>92.7</w:t>
            </w:r>
          </w:p>
        </w:tc>
        <w:tc>
          <w:tcPr>
            <w:tcW w:w="1171" w:type="dxa"/>
            <w:shd w:val="clear" w:color="auto" w:fill="auto"/>
          </w:tcPr>
          <w:p w14:paraId="56EF7837" w14:textId="77777777" w:rsidR="00666817" w:rsidRDefault="00432670">
            <w:pPr>
              <w:jc w:val="center"/>
              <w:rPr>
                <w:sz w:val="20"/>
                <w:szCs w:val="20"/>
              </w:rPr>
            </w:pPr>
            <w:r>
              <w:rPr>
                <w:sz w:val="20"/>
                <w:szCs w:val="20"/>
              </w:rPr>
              <w:t>97.2</w:t>
            </w:r>
            <w:r>
              <w:rPr>
                <w:i/>
                <w:sz w:val="20"/>
                <w:szCs w:val="20"/>
              </w:rPr>
              <w:t xml:space="preserve"> </w:t>
            </w:r>
            <m:oMath>
              <m:r>
                <w:rPr>
                  <w:rFonts w:ascii="Cambria Math" w:hAnsi="Cambria Math"/>
                </w:rPr>
                <m:t>±</m:t>
              </m:r>
            </m:oMath>
            <w:r>
              <w:rPr>
                <w:i/>
                <w:sz w:val="20"/>
                <w:szCs w:val="20"/>
              </w:rPr>
              <w:t xml:space="preserve"> 2.1 </w:t>
            </w:r>
          </w:p>
        </w:tc>
        <w:tc>
          <w:tcPr>
            <w:tcW w:w="1270" w:type="dxa"/>
            <w:shd w:val="clear" w:color="auto" w:fill="auto"/>
          </w:tcPr>
          <w:p w14:paraId="3BE3AE3F" w14:textId="77777777" w:rsidR="00666817" w:rsidRDefault="00432670">
            <w:pPr>
              <w:jc w:val="center"/>
              <w:rPr>
                <w:sz w:val="20"/>
                <w:szCs w:val="20"/>
              </w:rPr>
            </w:pPr>
            <w:r>
              <w:rPr>
                <w:sz w:val="20"/>
                <w:szCs w:val="20"/>
              </w:rPr>
              <w:t>98.0 (1.3)</w:t>
            </w:r>
          </w:p>
        </w:tc>
        <w:tc>
          <w:tcPr>
            <w:tcW w:w="716" w:type="dxa"/>
            <w:tcBorders>
              <w:left w:val="single" w:sz="2" w:space="0" w:color="000001"/>
              <w:right w:val="single" w:sz="2" w:space="0" w:color="000001"/>
            </w:tcBorders>
            <w:shd w:val="clear" w:color="auto" w:fill="auto"/>
          </w:tcPr>
          <w:p w14:paraId="28A07FAE" w14:textId="77777777" w:rsidR="00666817" w:rsidRDefault="00432670">
            <w:pPr>
              <w:jc w:val="center"/>
              <w:rPr>
                <w:sz w:val="20"/>
                <w:szCs w:val="20"/>
              </w:rPr>
            </w:pPr>
            <w:r>
              <w:rPr>
                <w:sz w:val="20"/>
                <w:szCs w:val="20"/>
              </w:rPr>
              <w:t>99.0</w:t>
            </w:r>
          </w:p>
        </w:tc>
        <w:tc>
          <w:tcPr>
            <w:tcW w:w="720" w:type="dxa"/>
            <w:tcBorders>
              <w:left w:val="single" w:sz="2" w:space="0" w:color="000001"/>
            </w:tcBorders>
            <w:shd w:val="clear" w:color="auto" w:fill="auto"/>
          </w:tcPr>
          <w:p w14:paraId="304EF30E" w14:textId="77777777" w:rsidR="00666817" w:rsidRDefault="00432670">
            <w:pPr>
              <w:jc w:val="center"/>
              <w:rPr>
                <w:i/>
              </w:rPr>
            </w:pPr>
            <w:r>
              <w:rPr>
                <w:sz w:val="20"/>
                <w:szCs w:val="20"/>
              </w:rPr>
              <w:t>86.5</w:t>
            </w:r>
          </w:p>
        </w:tc>
        <w:tc>
          <w:tcPr>
            <w:tcW w:w="1173" w:type="dxa"/>
            <w:shd w:val="clear" w:color="auto" w:fill="auto"/>
          </w:tcPr>
          <w:p w14:paraId="5FCF2671" w14:textId="77777777" w:rsidR="00666817" w:rsidRDefault="00432670">
            <w:pPr>
              <w:jc w:val="center"/>
              <w:rPr>
                <w:sz w:val="20"/>
                <w:szCs w:val="20"/>
              </w:rPr>
            </w:pPr>
            <w:r>
              <w:rPr>
                <w:sz w:val="20"/>
                <w:szCs w:val="20"/>
              </w:rPr>
              <w:t>96.6</w:t>
            </w:r>
            <w:r>
              <w:rPr>
                <w:i/>
                <w:sz w:val="20"/>
                <w:szCs w:val="20"/>
              </w:rPr>
              <w:t xml:space="preserve"> </w:t>
            </w:r>
            <m:oMath>
              <m:r>
                <w:rPr>
                  <w:rFonts w:ascii="Cambria Math" w:hAnsi="Cambria Math"/>
                </w:rPr>
                <m:t>±</m:t>
              </m:r>
            </m:oMath>
            <w:r>
              <w:rPr>
                <w:i/>
                <w:sz w:val="20"/>
                <w:szCs w:val="20"/>
              </w:rPr>
              <w:t xml:space="preserve"> 2.2</w:t>
            </w:r>
          </w:p>
        </w:tc>
        <w:tc>
          <w:tcPr>
            <w:tcW w:w="1354" w:type="dxa"/>
            <w:shd w:val="clear" w:color="auto" w:fill="auto"/>
          </w:tcPr>
          <w:p w14:paraId="2902AC65" w14:textId="77777777" w:rsidR="00666817" w:rsidRDefault="00432670">
            <w:pPr>
              <w:jc w:val="center"/>
              <w:rPr>
                <w:sz w:val="20"/>
                <w:szCs w:val="20"/>
              </w:rPr>
            </w:pPr>
            <w:r>
              <w:rPr>
                <w:sz w:val="20"/>
                <w:szCs w:val="20"/>
              </w:rPr>
              <w:t>97.5 (1.5)</w:t>
            </w:r>
          </w:p>
        </w:tc>
        <w:tc>
          <w:tcPr>
            <w:tcW w:w="804" w:type="dxa"/>
            <w:tcBorders>
              <w:left w:val="single" w:sz="2" w:space="0" w:color="000001"/>
              <w:right w:val="single" w:sz="2" w:space="0" w:color="000001"/>
            </w:tcBorders>
            <w:shd w:val="clear" w:color="auto" w:fill="auto"/>
          </w:tcPr>
          <w:p w14:paraId="669C7562" w14:textId="77777777" w:rsidR="00666817" w:rsidRDefault="00432670">
            <w:pPr>
              <w:jc w:val="center"/>
              <w:rPr>
                <w:sz w:val="20"/>
                <w:szCs w:val="20"/>
              </w:rPr>
            </w:pPr>
            <w:r>
              <w:rPr>
                <w:sz w:val="20"/>
                <w:szCs w:val="20"/>
              </w:rPr>
              <w:t>98.3</w:t>
            </w:r>
          </w:p>
        </w:tc>
      </w:tr>
      <w:tr w:rsidR="00666817" w14:paraId="0CD8A363" w14:textId="77777777">
        <w:tc>
          <w:tcPr>
            <w:tcW w:w="804" w:type="dxa"/>
            <w:vMerge/>
            <w:tcBorders>
              <w:top w:val="single" w:sz="2" w:space="0" w:color="000001"/>
              <w:left w:val="single" w:sz="2" w:space="0" w:color="000001"/>
            </w:tcBorders>
            <w:shd w:val="clear" w:color="auto" w:fill="auto"/>
          </w:tcPr>
          <w:p w14:paraId="6996383F" w14:textId="77777777" w:rsidR="00666817" w:rsidRDefault="00666817">
            <w:pPr>
              <w:rPr>
                <w:sz w:val="20"/>
                <w:szCs w:val="20"/>
              </w:rPr>
            </w:pPr>
          </w:p>
        </w:tc>
        <w:tc>
          <w:tcPr>
            <w:tcW w:w="719" w:type="dxa"/>
            <w:tcBorders>
              <w:top w:val="single" w:sz="2" w:space="0" w:color="000001"/>
              <w:left w:val="single" w:sz="2" w:space="0" w:color="000001"/>
              <w:bottom w:val="single" w:sz="2" w:space="0" w:color="000001"/>
              <w:right w:val="single" w:sz="2" w:space="0" w:color="000001"/>
            </w:tcBorders>
            <w:shd w:val="clear" w:color="auto" w:fill="auto"/>
          </w:tcPr>
          <w:p w14:paraId="42F8ADBE" w14:textId="77777777" w:rsidR="00666817" w:rsidRDefault="00432670">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592E183B" w14:textId="77777777" w:rsidR="00666817" w:rsidRDefault="00432670">
            <w:pPr>
              <w:jc w:val="center"/>
              <w:rPr>
                <w:sz w:val="20"/>
                <w:szCs w:val="20"/>
              </w:rPr>
            </w:pPr>
            <w:r>
              <w:rPr>
                <w:sz w:val="20"/>
                <w:szCs w:val="20"/>
              </w:rPr>
              <w:t>67.5</w:t>
            </w:r>
          </w:p>
        </w:tc>
        <w:tc>
          <w:tcPr>
            <w:tcW w:w="1171" w:type="dxa"/>
            <w:tcBorders>
              <w:top w:val="single" w:sz="2" w:space="0" w:color="000001"/>
              <w:bottom w:val="single" w:sz="2" w:space="0" w:color="000001"/>
            </w:tcBorders>
            <w:shd w:val="clear" w:color="auto" w:fill="auto"/>
          </w:tcPr>
          <w:p w14:paraId="586470D7" w14:textId="77777777" w:rsidR="00666817" w:rsidRDefault="00432670">
            <w:pPr>
              <w:jc w:val="center"/>
              <w:rPr>
                <w:sz w:val="20"/>
                <w:szCs w:val="20"/>
              </w:rPr>
            </w:pPr>
            <w:r>
              <w:rPr>
                <w:sz w:val="20"/>
                <w:szCs w:val="20"/>
              </w:rPr>
              <w:t>90.2</w:t>
            </w:r>
            <w:r>
              <w:rPr>
                <w:i/>
                <w:sz w:val="20"/>
                <w:szCs w:val="20"/>
              </w:rPr>
              <w:t xml:space="preserve"> </w:t>
            </w:r>
            <m:oMath>
              <m:r>
                <w:rPr>
                  <w:rFonts w:ascii="Cambria Math" w:hAnsi="Cambria Math"/>
                </w:rPr>
                <m:t>±</m:t>
              </m:r>
            </m:oMath>
            <w:r>
              <w:rPr>
                <w:i/>
                <w:sz w:val="20"/>
                <w:szCs w:val="20"/>
              </w:rPr>
              <w:t xml:space="preserve"> 8.9</w:t>
            </w:r>
          </w:p>
        </w:tc>
        <w:tc>
          <w:tcPr>
            <w:tcW w:w="1270" w:type="dxa"/>
            <w:tcBorders>
              <w:top w:val="single" w:sz="2" w:space="0" w:color="000001"/>
              <w:bottom w:val="single" w:sz="2" w:space="0" w:color="000001"/>
            </w:tcBorders>
            <w:shd w:val="clear" w:color="auto" w:fill="auto"/>
          </w:tcPr>
          <w:p w14:paraId="2049C70B" w14:textId="77777777" w:rsidR="00666817" w:rsidRDefault="00432670">
            <w:pPr>
              <w:jc w:val="center"/>
              <w:rPr>
                <w:sz w:val="20"/>
                <w:szCs w:val="20"/>
              </w:rPr>
            </w:pPr>
            <w:r>
              <w:rPr>
                <w:sz w:val="20"/>
                <w:szCs w:val="20"/>
              </w:rPr>
              <w:t>92.8 (6.8)</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4965A9CB" w14:textId="77777777" w:rsidR="00666817" w:rsidRDefault="00432670">
            <w:pPr>
              <w:jc w:val="center"/>
              <w:rPr>
                <w:sz w:val="20"/>
                <w:szCs w:val="20"/>
              </w:rPr>
            </w:pPr>
            <w:r>
              <w:rPr>
                <w:sz w:val="20"/>
                <w:szCs w:val="20"/>
              </w:rPr>
              <w:t>97.8</w:t>
            </w:r>
          </w:p>
        </w:tc>
        <w:tc>
          <w:tcPr>
            <w:tcW w:w="720" w:type="dxa"/>
            <w:tcBorders>
              <w:top w:val="single" w:sz="2" w:space="0" w:color="000001"/>
              <w:left w:val="single" w:sz="2" w:space="0" w:color="000001"/>
              <w:bottom w:val="single" w:sz="2" w:space="0" w:color="000001"/>
            </w:tcBorders>
            <w:shd w:val="clear" w:color="auto" w:fill="auto"/>
          </w:tcPr>
          <w:p w14:paraId="5C2F9E72" w14:textId="77777777" w:rsidR="00666817" w:rsidRDefault="00432670">
            <w:pPr>
              <w:jc w:val="center"/>
              <w:rPr>
                <w:i/>
              </w:rPr>
            </w:pPr>
            <w:r>
              <w:rPr>
                <w:sz w:val="20"/>
                <w:szCs w:val="20"/>
              </w:rPr>
              <w:t>40.5</w:t>
            </w:r>
          </w:p>
        </w:tc>
        <w:tc>
          <w:tcPr>
            <w:tcW w:w="1173" w:type="dxa"/>
            <w:tcBorders>
              <w:top w:val="single" w:sz="2" w:space="0" w:color="000001"/>
              <w:bottom w:val="single" w:sz="2" w:space="0" w:color="000001"/>
            </w:tcBorders>
            <w:shd w:val="clear" w:color="auto" w:fill="auto"/>
          </w:tcPr>
          <w:p w14:paraId="29DE631E" w14:textId="77777777" w:rsidR="00666817" w:rsidRDefault="00432670">
            <w:pPr>
              <w:jc w:val="center"/>
              <w:rPr>
                <w:sz w:val="20"/>
                <w:szCs w:val="20"/>
              </w:rPr>
            </w:pPr>
            <w:r>
              <w:rPr>
                <w:sz w:val="20"/>
                <w:szCs w:val="20"/>
              </w:rPr>
              <w:t>89.5</w:t>
            </w:r>
            <w:r>
              <w:rPr>
                <w:i/>
                <w:sz w:val="20"/>
                <w:szCs w:val="20"/>
              </w:rPr>
              <w:t xml:space="preserve"> </w:t>
            </w:r>
            <m:oMath>
              <m:r>
                <w:rPr>
                  <w:rFonts w:ascii="Cambria Math" w:hAnsi="Cambria Math"/>
                </w:rPr>
                <m:t>±</m:t>
              </m:r>
            </m:oMath>
            <w:r>
              <w:rPr>
                <w:i/>
                <w:sz w:val="20"/>
                <w:szCs w:val="20"/>
              </w:rPr>
              <w:t xml:space="preserve"> 9.0</w:t>
            </w:r>
          </w:p>
        </w:tc>
        <w:tc>
          <w:tcPr>
            <w:tcW w:w="1354" w:type="dxa"/>
            <w:tcBorders>
              <w:top w:val="single" w:sz="2" w:space="0" w:color="000001"/>
              <w:bottom w:val="single" w:sz="2" w:space="0" w:color="000001"/>
            </w:tcBorders>
            <w:shd w:val="clear" w:color="auto" w:fill="auto"/>
          </w:tcPr>
          <w:p w14:paraId="538D385C" w14:textId="77777777" w:rsidR="00666817" w:rsidRDefault="00432670">
            <w:pPr>
              <w:jc w:val="center"/>
              <w:rPr>
                <w:sz w:val="20"/>
                <w:szCs w:val="20"/>
              </w:rPr>
            </w:pPr>
            <w:r>
              <w:rPr>
                <w:sz w:val="20"/>
                <w:szCs w:val="20"/>
              </w:rPr>
              <w:t>91.3 (8.8)</w:t>
            </w:r>
          </w:p>
        </w:tc>
        <w:tc>
          <w:tcPr>
            <w:tcW w:w="804" w:type="dxa"/>
            <w:tcBorders>
              <w:top w:val="single" w:sz="2" w:space="0" w:color="000001"/>
              <w:left w:val="single" w:sz="2" w:space="0" w:color="000001"/>
              <w:bottom w:val="single" w:sz="2" w:space="0" w:color="000001"/>
              <w:right w:val="single" w:sz="2" w:space="0" w:color="000001"/>
            </w:tcBorders>
            <w:shd w:val="clear" w:color="auto" w:fill="auto"/>
          </w:tcPr>
          <w:p w14:paraId="6BB7FFAE" w14:textId="77777777" w:rsidR="00666817" w:rsidRDefault="00432670">
            <w:pPr>
              <w:jc w:val="center"/>
              <w:rPr>
                <w:sz w:val="20"/>
                <w:szCs w:val="20"/>
              </w:rPr>
            </w:pPr>
            <w:r>
              <w:rPr>
                <w:sz w:val="20"/>
                <w:szCs w:val="20"/>
              </w:rPr>
              <w:t>99.0</w:t>
            </w:r>
          </w:p>
        </w:tc>
      </w:tr>
      <w:tr w:rsidR="00666817" w14:paraId="568E6CDF" w14:textId="77777777">
        <w:tc>
          <w:tcPr>
            <w:tcW w:w="804" w:type="dxa"/>
            <w:vMerge w:val="restart"/>
            <w:tcBorders>
              <w:top w:val="single" w:sz="2" w:space="0" w:color="000001"/>
              <w:left w:val="single" w:sz="2" w:space="0" w:color="000001"/>
            </w:tcBorders>
            <w:shd w:val="clear" w:color="auto" w:fill="auto"/>
          </w:tcPr>
          <w:p w14:paraId="6E00B31A" w14:textId="77777777" w:rsidR="00666817" w:rsidRDefault="00432670">
            <w:pPr>
              <w:rPr>
                <w:sz w:val="20"/>
                <w:szCs w:val="20"/>
              </w:rPr>
            </w:pPr>
            <w:r>
              <w:rPr>
                <w:sz w:val="20"/>
                <w:szCs w:val="20"/>
              </w:rPr>
              <w:t>D2</w:t>
            </w:r>
          </w:p>
        </w:tc>
        <w:tc>
          <w:tcPr>
            <w:tcW w:w="719" w:type="dxa"/>
            <w:tcBorders>
              <w:top w:val="single" w:sz="2" w:space="0" w:color="000001"/>
              <w:left w:val="single" w:sz="2" w:space="0" w:color="000001"/>
              <w:right w:val="single" w:sz="2" w:space="0" w:color="000001"/>
            </w:tcBorders>
            <w:shd w:val="clear" w:color="auto" w:fill="auto"/>
          </w:tcPr>
          <w:p w14:paraId="2BE3D7BF" w14:textId="77777777" w:rsidR="00666817" w:rsidRDefault="00432670">
            <w:pPr>
              <w:rPr>
                <w:sz w:val="20"/>
                <w:szCs w:val="20"/>
              </w:rPr>
            </w:pPr>
            <w:r>
              <w:rPr>
                <w:sz w:val="20"/>
                <w:szCs w:val="20"/>
              </w:rPr>
              <w:t>Plan</w:t>
            </w:r>
          </w:p>
        </w:tc>
        <w:tc>
          <w:tcPr>
            <w:tcW w:w="628" w:type="dxa"/>
            <w:tcBorders>
              <w:top w:val="single" w:sz="2" w:space="0" w:color="000001"/>
              <w:left w:val="single" w:sz="2" w:space="0" w:color="000001"/>
            </w:tcBorders>
            <w:shd w:val="clear" w:color="auto" w:fill="auto"/>
          </w:tcPr>
          <w:p w14:paraId="5ED8720F" w14:textId="77777777" w:rsidR="00666817" w:rsidRDefault="00432670">
            <w:pPr>
              <w:jc w:val="center"/>
              <w:rPr>
                <w:sz w:val="20"/>
                <w:szCs w:val="20"/>
              </w:rPr>
            </w:pPr>
            <w:r>
              <w:rPr>
                <w:sz w:val="20"/>
                <w:szCs w:val="20"/>
              </w:rPr>
              <w:t>105.8</w:t>
            </w:r>
          </w:p>
        </w:tc>
        <w:tc>
          <w:tcPr>
            <w:tcW w:w="1171" w:type="dxa"/>
            <w:tcBorders>
              <w:top w:val="single" w:sz="2" w:space="0" w:color="000001"/>
            </w:tcBorders>
            <w:shd w:val="clear" w:color="auto" w:fill="auto"/>
          </w:tcPr>
          <w:p w14:paraId="309C81B7" w14:textId="77777777" w:rsidR="00666817" w:rsidRDefault="00432670">
            <w:pPr>
              <w:jc w:val="center"/>
              <w:rPr>
                <w:sz w:val="20"/>
                <w:szCs w:val="20"/>
              </w:rPr>
            </w:pPr>
            <w:r>
              <w:rPr>
                <w:sz w:val="20"/>
                <w:szCs w:val="20"/>
              </w:rPr>
              <w:t>106.9</w:t>
            </w:r>
            <w:r>
              <w:rPr>
                <w:i/>
                <w:sz w:val="20"/>
                <w:szCs w:val="20"/>
              </w:rPr>
              <w:t xml:space="preserve"> </w:t>
            </w:r>
            <m:oMath>
              <m:r>
                <w:rPr>
                  <w:rFonts w:ascii="Cambria Math" w:hAnsi="Cambria Math"/>
                </w:rPr>
                <m:t>±</m:t>
              </m:r>
            </m:oMath>
            <w:r>
              <w:rPr>
                <w:i/>
                <w:sz w:val="20"/>
                <w:szCs w:val="20"/>
              </w:rPr>
              <w:t xml:space="preserve"> 0.7</w:t>
            </w:r>
          </w:p>
        </w:tc>
        <w:tc>
          <w:tcPr>
            <w:tcW w:w="1270" w:type="dxa"/>
            <w:tcBorders>
              <w:top w:val="single" w:sz="2" w:space="0" w:color="000001"/>
            </w:tcBorders>
            <w:shd w:val="clear" w:color="auto" w:fill="auto"/>
          </w:tcPr>
          <w:p w14:paraId="7F292244" w14:textId="77777777" w:rsidR="00666817" w:rsidRDefault="00432670">
            <w:pPr>
              <w:jc w:val="center"/>
              <w:rPr>
                <w:sz w:val="20"/>
                <w:szCs w:val="20"/>
              </w:rPr>
            </w:pPr>
            <w:r>
              <w:rPr>
                <w:sz w:val="20"/>
                <w:szCs w:val="20"/>
              </w:rPr>
              <w:t>107.1 (1.0)</w:t>
            </w:r>
          </w:p>
        </w:tc>
        <w:tc>
          <w:tcPr>
            <w:tcW w:w="716" w:type="dxa"/>
            <w:tcBorders>
              <w:top w:val="single" w:sz="2" w:space="0" w:color="000001"/>
              <w:left w:val="single" w:sz="2" w:space="0" w:color="000001"/>
              <w:right w:val="single" w:sz="2" w:space="0" w:color="000001"/>
            </w:tcBorders>
            <w:shd w:val="clear" w:color="auto" w:fill="auto"/>
          </w:tcPr>
          <w:p w14:paraId="68149445" w14:textId="77777777" w:rsidR="00666817" w:rsidRDefault="00432670">
            <w:pPr>
              <w:jc w:val="center"/>
              <w:rPr>
                <w:sz w:val="20"/>
                <w:szCs w:val="20"/>
              </w:rPr>
            </w:pPr>
            <w:r>
              <w:rPr>
                <w:sz w:val="20"/>
                <w:szCs w:val="20"/>
              </w:rPr>
              <w:t>108.0</w:t>
            </w:r>
          </w:p>
        </w:tc>
        <w:tc>
          <w:tcPr>
            <w:tcW w:w="720" w:type="dxa"/>
            <w:tcBorders>
              <w:top w:val="single" w:sz="2" w:space="0" w:color="000001"/>
              <w:left w:val="single" w:sz="2" w:space="0" w:color="000001"/>
            </w:tcBorders>
            <w:shd w:val="clear" w:color="auto" w:fill="auto"/>
          </w:tcPr>
          <w:p w14:paraId="788907C9" w14:textId="77777777" w:rsidR="00666817" w:rsidRDefault="00432670">
            <w:pPr>
              <w:jc w:val="center"/>
              <w:rPr>
                <w:sz w:val="20"/>
                <w:szCs w:val="20"/>
              </w:rPr>
            </w:pPr>
            <w:r>
              <w:rPr>
                <w:sz w:val="20"/>
                <w:szCs w:val="20"/>
              </w:rPr>
              <w:t>105.8</w:t>
            </w:r>
          </w:p>
        </w:tc>
        <w:tc>
          <w:tcPr>
            <w:tcW w:w="1173" w:type="dxa"/>
            <w:tcBorders>
              <w:top w:val="single" w:sz="2" w:space="0" w:color="000001"/>
            </w:tcBorders>
            <w:shd w:val="clear" w:color="auto" w:fill="auto"/>
          </w:tcPr>
          <w:p w14:paraId="3BFC995D" w14:textId="77777777" w:rsidR="00666817" w:rsidRDefault="00432670">
            <w:pPr>
              <w:jc w:val="center"/>
              <w:rPr>
                <w:sz w:val="20"/>
                <w:szCs w:val="20"/>
              </w:rPr>
            </w:pPr>
            <w:r>
              <w:rPr>
                <w:sz w:val="20"/>
                <w:szCs w:val="20"/>
              </w:rPr>
              <w:t>106.9</w:t>
            </w:r>
            <w:r>
              <w:rPr>
                <w:i/>
                <w:sz w:val="20"/>
                <w:szCs w:val="20"/>
              </w:rPr>
              <w:t xml:space="preserve"> </w:t>
            </w:r>
            <m:oMath>
              <m:r>
                <w:rPr>
                  <w:rFonts w:ascii="Cambria Math" w:hAnsi="Cambria Math"/>
                </w:rPr>
                <m:t>±</m:t>
              </m:r>
            </m:oMath>
            <w:r>
              <w:rPr>
                <w:i/>
                <w:sz w:val="20"/>
                <w:szCs w:val="20"/>
              </w:rPr>
              <w:t xml:space="preserve"> 0.7</w:t>
            </w:r>
          </w:p>
        </w:tc>
        <w:tc>
          <w:tcPr>
            <w:tcW w:w="1354" w:type="dxa"/>
            <w:tcBorders>
              <w:top w:val="single" w:sz="2" w:space="0" w:color="000001"/>
            </w:tcBorders>
            <w:shd w:val="clear" w:color="auto" w:fill="auto"/>
          </w:tcPr>
          <w:p w14:paraId="64945BA0" w14:textId="77777777" w:rsidR="00666817" w:rsidRDefault="00432670">
            <w:pPr>
              <w:jc w:val="center"/>
              <w:rPr>
                <w:sz w:val="20"/>
                <w:szCs w:val="20"/>
              </w:rPr>
            </w:pPr>
            <w:r>
              <w:rPr>
                <w:sz w:val="20"/>
                <w:szCs w:val="20"/>
              </w:rPr>
              <w:t>107.1 (1.0)</w:t>
            </w:r>
          </w:p>
        </w:tc>
        <w:tc>
          <w:tcPr>
            <w:tcW w:w="804" w:type="dxa"/>
            <w:tcBorders>
              <w:top w:val="single" w:sz="2" w:space="0" w:color="000001"/>
              <w:left w:val="single" w:sz="2" w:space="0" w:color="000001"/>
              <w:right w:val="single" w:sz="2" w:space="0" w:color="000001"/>
            </w:tcBorders>
            <w:shd w:val="clear" w:color="auto" w:fill="auto"/>
          </w:tcPr>
          <w:p w14:paraId="2A8BF6F9" w14:textId="77777777" w:rsidR="00666817" w:rsidRDefault="00432670">
            <w:pPr>
              <w:jc w:val="center"/>
              <w:rPr>
                <w:sz w:val="20"/>
                <w:szCs w:val="20"/>
              </w:rPr>
            </w:pPr>
            <w:r>
              <w:rPr>
                <w:sz w:val="20"/>
                <w:szCs w:val="20"/>
              </w:rPr>
              <w:t>108.0</w:t>
            </w:r>
          </w:p>
        </w:tc>
      </w:tr>
      <w:tr w:rsidR="00666817" w14:paraId="6406121B" w14:textId="77777777">
        <w:tc>
          <w:tcPr>
            <w:tcW w:w="804" w:type="dxa"/>
            <w:vMerge/>
            <w:tcBorders>
              <w:top w:val="single" w:sz="2" w:space="0" w:color="000001"/>
              <w:left w:val="single" w:sz="2" w:space="0" w:color="000001"/>
            </w:tcBorders>
            <w:shd w:val="clear" w:color="auto" w:fill="auto"/>
          </w:tcPr>
          <w:p w14:paraId="30F38C9E"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0A664891" w14:textId="77777777" w:rsidR="00666817" w:rsidRDefault="00432670">
            <w:pPr>
              <w:rPr>
                <w:sz w:val="20"/>
                <w:szCs w:val="20"/>
              </w:rPr>
            </w:pPr>
            <w:r>
              <w:rPr>
                <w:sz w:val="20"/>
                <w:szCs w:val="20"/>
              </w:rPr>
              <w:t>Free</w:t>
            </w:r>
          </w:p>
        </w:tc>
        <w:tc>
          <w:tcPr>
            <w:tcW w:w="628" w:type="dxa"/>
            <w:tcBorders>
              <w:left w:val="single" w:sz="2" w:space="0" w:color="000001"/>
            </w:tcBorders>
            <w:shd w:val="clear" w:color="auto" w:fill="auto"/>
          </w:tcPr>
          <w:p w14:paraId="10FA9AE0" w14:textId="77777777" w:rsidR="00666817" w:rsidRDefault="00432670">
            <w:pPr>
              <w:jc w:val="center"/>
              <w:rPr>
                <w:sz w:val="20"/>
                <w:szCs w:val="20"/>
              </w:rPr>
            </w:pPr>
            <w:r>
              <w:rPr>
                <w:sz w:val="20"/>
                <w:szCs w:val="20"/>
              </w:rPr>
              <w:t>106.3</w:t>
            </w:r>
          </w:p>
        </w:tc>
        <w:tc>
          <w:tcPr>
            <w:tcW w:w="1171" w:type="dxa"/>
            <w:shd w:val="clear" w:color="auto" w:fill="auto"/>
          </w:tcPr>
          <w:p w14:paraId="79143FB0" w14:textId="77777777" w:rsidR="00666817" w:rsidRDefault="00432670">
            <w:pPr>
              <w:jc w:val="center"/>
              <w:rPr>
                <w:sz w:val="20"/>
                <w:szCs w:val="20"/>
              </w:rPr>
            </w:pPr>
            <w:r>
              <w:rPr>
                <w:sz w:val="20"/>
                <w:szCs w:val="20"/>
              </w:rPr>
              <w:t>108.0</w:t>
            </w:r>
            <w:r>
              <w:rPr>
                <w:i/>
                <w:sz w:val="20"/>
                <w:szCs w:val="20"/>
              </w:rPr>
              <w:t xml:space="preserve"> </w:t>
            </w:r>
            <m:oMath>
              <m:r>
                <w:rPr>
                  <w:rFonts w:ascii="Cambria Math" w:hAnsi="Cambria Math"/>
                </w:rPr>
                <m:t>±</m:t>
              </m:r>
            </m:oMath>
            <w:r>
              <w:rPr>
                <w:i/>
                <w:sz w:val="20"/>
                <w:szCs w:val="20"/>
              </w:rPr>
              <w:t xml:space="preserve"> 1.1</w:t>
            </w:r>
          </w:p>
        </w:tc>
        <w:tc>
          <w:tcPr>
            <w:tcW w:w="1270" w:type="dxa"/>
            <w:shd w:val="clear" w:color="auto" w:fill="auto"/>
          </w:tcPr>
          <w:p w14:paraId="18DC4B9C" w14:textId="77777777" w:rsidR="00666817" w:rsidRDefault="00432670">
            <w:pPr>
              <w:jc w:val="center"/>
              <w:rPr>
                <w:sz w:val="20"/>
                <w:szCs w:val="20"/>
              </w:rPr>
            </w:pPr>
            <w:r>
              <w:rPr>
                <w:sz w:val="20"/>
                <w:szCs w:val="20"/>
              </w:rPr>
              <w:t>107.9 (0.8)</w:t>
            </w:r>
          </w:p>
        </w:tc>
        <w:tc>
          <w:tcPr>
            <w:tcW w:w="716" w:type="dxa"/>
            <w:tcBorders>
              <w:left w:val="single" w:sz="2" w:space="0" w:color="000001"/>
              <w:right w:val="single" w:sz="2" w:space="0" w:color="000001"/>
            </w:tcBorders>
            <w:shd w:val="clear" w:color="auto" w:fill="auto"/>
          </w:tcPr>
          <w:p w14:paraId="564D5F23" w14:textId="77777777" w:rsidR="00666817" w:rsidRDefault="00432670">
            <w:pPr>
              <w:jc w:val="center"/>
              <w:rPr>
                <w:sz w:val="20"/>
                <w:szCs w:val="20"/>
              </w:rPr>
            </w:pPr>
            <w:r>
              <w:rPr>
                <w:sz w:val="20"/>
                <w:szCs w:val="20"/>
              </w:rPr>
              <w:t>110.2</w:t>
            </w:r>
          </w:p>
        </w:tc>
        <w:tc>
          <w:tcPr>
            <w:tcW w:w="720" w:type="dxa"/>
            <w:tcBorders>
              <w:left w:val="single" w:sz="2" w:space="0" w:color="000001"/>
            </w:tcBorders>
            <w:shd w:val="clear" w:color="auto" w:fill="auto"/>
          </w:tcPr>
          <w:p w14:paraId="714795C8" w14:textId="77777777" w:rsidR="00666817" w:rsidRDefault="00432670">
            <w:pPr>
              <w:jc w:val="center"/>
              <w:rPr>
                <w:i/>
              </w:rPr>
            </w:pPr>
            <w:r>
              <w:rPr>
                <w:sz w:val="20"/>
                <w:szCs w:val="20"/>
              </w:rPr>
              <w:t>107.8</w:t>
            </w:r>
          </w:p>
        </w:tc>
        <w:tc>
          <w:tcPr>
            <w:tcW w:w="1173" w:type="dxa"/>
            <w:shd w:val="clear" w:color="auto" w:fill="auto"/>
          </w:tcPr>
          <w:p w14:paraId="624A1237" w14:textId="77777777" w:rsidR="00666817" w:rsidRDefault="00432670">
            <w:pPr>
              <w:jc w:val="center"/>
              <w:rPr>
                <w:sz w:val="20"/>
                <w:szCs w:val="20"/>
              </w:rPr>
            </w:pPr>
            <w:r>
              <w:rPr>
                <w:sz w:val="20"/>
                <w:szCs w:val="20"/>
              </w:rPr>
              <w:t>109.7</w:t>
            </w:r>
            <w:r>
              <w:rPr>
                <w:i/>
                <w:sz w:val="20"/>
                <w:szCs w:val="20"/>
              </w:rPr>
              <w:t xml:space="preserve"> </w:t>
            </w:r>
            <m:oMath>
              <m:r>
                <w:rPr>
                  <w:rFonts w:ascii="Cambria Math" w:hAnsi="Cambria Math"/>
                </w:rPr>
                <m:t>±</m:t>
              </m:r>
            </m:oMath>
            <w:r>
              <w:rPr>
                <w:i/>
                <w:sz w:val="20"/>
                <w:szCs w:val="20"/>
              </w:rPr>
              <w:t xml:space="preserve"> 1.4</w:t>
            </w:r>
          </w:p>
        </w:tc>
        <w:tc>
          <w:tcPr>
            <w:tcW w:w="1354" w:type="dxa"/>
            <w:shd w:val="clear" w:color="auto" w:fill="auto"/>
          </w:tcPr>
          <w:p w14:paraId="4EA9ABDC" w14:textId="77777777" w:rsidR="00666817" w:rsidRDefault="00432670">
            <w:pPr>
              <w:jc w:val="center"/>
              <w:rPr>
                <w:sz w:val="20"/>
                <w:szCs w:val="20"/>
              </w:rPr>
            </w:pPr>
            <w:r>
              <w:rPr>
                <w:sz w:val="20"/>
                <w:szCs w:val="20"/>
              </w:rPr>
              <w:t>109.3 (2.0)</w:t>
            </w:r>
          </w:p>
        </w:tc>
        <w:tc>
          <w:tcPr>
            <w:tcW w:w="804" w:type="dxa"/>
            <w:tcBorders>
              <w:left w:val="single" w:sz="2" w:space="0" w:color="000001"/>
              <w:right w:val="single" w:sz="2" w:space="0" w:color="000001"/>
            </w:tcBorders>
            <w:shd w:val="clear" w:color="auto" w:fill="auto"/>
          </w:tcPr>
          <w:p w14:paraId="5E32F5A1" w14:textId="77777777" w:rsidR="00666817" w:rsidRDefault="00432670">
            <w:pPr>
              <w:jc w:val="center"/>
              <w:rPr>
                <w:sz w:val="20"/>
                <w:szCs w:val="20"/>
              </w:rPr>
            </w:pPr>
            <w:r>
              <w:rPr>
                <w:sz w:val="20"/>
                <w:szCs w:val="20"/>
              </w:rPr>
              <w:t>113.7</w:t>
            </w:r>
          </w:p>
        </w:tc>
      </w:tr>
      <w:tr w:rsidR="00666817" w14:paraId="1171720A" w14:textId="77777777">
        <w:tc>
          <w:tcPr>
            <w:tcW w:w="804" w:type="dxa"/>
            <w:vMerge/>
            <w:tcBorders>
              <w:top w:val="single" w:sz="2" w:space="0" w:color="000001"/>
              <w:left w:val="single" w:sz="2" w:space="0" w:color="000001"/>
            </w:tcBorders>
            <w:shd w:val="clear" w:color="auto" w:fill="auto"/>
          </w:tcPr>
          <w:p w14:paraId="57F16FDF" w14:textId="77777777" w:rsidR="00666817" w:rsidRDefault="00666817">
            <w:pPr>
              <w:rPr>
                <w:sz w:val="20"/>
                <w:szCs w:val="20"/>
              </w:rPr>
            </w:pPr>
          </w:p>
        </w:tc>
        <w:tc>
          <w:tcPr>
            <w:tcW w:w="719" w:type="dxa"/>
            <w:tcBorders>
              <w:left w:val="single" w:sz="2" w:space="0" w:color="000001"/>
              <w:right w:val="single" w:sz="2" w:space="0" w:color="000001"/>
            </w:tcBorders>
            <w:shd w:val="clear" w:color="auto" w:fill="auto"/>
          </w:tcPr>
          <w:p w14:paraId="645DA496" w14:textId="77777777" w:rsidR="00666817" w:rsidRDefault="00432670">
            <w:pPr>
              <w:rPr>
                <w:sz w:val="20"/>
                <w:szCs w:val="20"/>
              </w:rPr>
            </w:pPr>
            <w:r>
              <w:rPr>
                <w:sz w:val="20"/>
                <w:szCs w:val="20"/>
              </w:rPr>
              <w:t>Iso</w:t>
            </w:r>
          </w:p>
        </w:tc>
        <w:tc>
          <w:tcPr>
            <w:tcW w:w="628" w:type="dxa"/>
            <w:tcBorders>
              <w:left w:val="single" w:sz="2" w:space="0" w:color="000001"/>
            </w:tcBorders>
            <w:shd w:val="clear" w:color="auto" w:fill="auto"/>
          </w:tcPr>
          <w:p w14:paraId="778001E1" w14:textId="77777777" w:rsidR="00666817" w:rsidRDefault="00432670">
            <w:pPr>
              <w:jc w:val="center"/>
              <w:rPr>
                <w:sz w:val="20"/>
                <w:szCs w:val="20"/>
              </w:rPr>
            </w:pPr>
            <w:r>
              <w:rPr>
                <w:sz w:val="20"/>
                <w:szCs w:val="20"/>
              </w:rPr>
              <w:t>106.3</w:t>
            </w:r>
          </w:p>
        </w:tc>
        <w:tc>
          <w:tcPr>
            <w:tcW w:w="1171" w:type="dxa"/>
            <w:shd w:val="clear" w:color="auto" w:fill="auto"/>
          </w:tcPr>
          <w:p w14:paraId="04D50A74" w14:textId="77777777" w:rsidR="00666817" w:rsidRDefault="00432670">
            <w:pPr>
              <w:jc w:val="center"/>
              <w:rPr>
                <w:sz w:val="20"/>
                <w:szCs w:val="20"/>
              </w:rPr>
            </w:pPr>
            <w:r>
              <w:rPr>
                <w:sz w:val="20"/>
                <w:szCs w:val="20"/>
              </w:rPr>
              <w:t>108.2</w:t>
            </w:r>
            <w:r>
              <w:rPr>
                <w:i/>
                <w:sz w:val="20"/>
                <w:szCs w:val="20"/>
              </w:rPr>
              <w:t xml:space="preserve"> </w:t>
            </w:r>
            <m:oMath>
              <m:r>
                <w:rPr>
                  <w:rFonts w:ascii="Cambria Math" w:hAnsi="Cambria Math"/>
                </w:rPr>
                <m:t>±</m:t>
              </m:r>
            </m:oMath>
            <w:r>
              <w:rPr>
                <w:i/>
                <w:sz w:val="20"/>
                <w:szCs w:val="20"/>
              </w:rPr>
              <w:t xml:space="preserve"> 1.8</w:t>
            </w:r>
          </w:p>
        </w:tc>
        <w:tc>
          <w:tcPr>
            <w:tcW w:w="1270" w:type="dxa"/>
            <w:shd w:val="clear" w:color="auto" w:fill="auto"/>
          </w:tcPr>
          <w:p w14:paraId="7BFEC566" w14:textId="77777777" w:rsidR="00666817" w:rsidRDefault="00432670">
            <w:pPr>
              <w:jc w:val="center"/>
              <w:rPr>
                <w:sz w:val="20"/>
                <w:szCs w:val="20"/>
              </w:rPr>
            </w:pPr>
            <w:r>
              <w:rPr>
                <w:sz w:val="20"/>
                <w:szCs w:val="20"/>
              </w:rPr>
              <w:t>107.6 (1.9)</w:t>
            </w:r>
          </w:p>
        </w:tc>
        <w:tc>
          <w:tcPr>
            <w:tcW w:w="716" w:type="dxa"/>
            <w:tcBorders>
              <w:left w:val="single" w:sz="2" w:space="0" w:color="000001"/>
              <w:right w:val="single" w:sz="2" w:space="0" w:color="000001"/>
            </w:tcBorders>
            <w:shd w:val="clear" w:color="auto" w:fill="auto"/>
          </w:tcPr>
          <w:p w14:paraId="77E7E245" w14:textId="77777777" w:rsidR="00666817" w:rsidRDefault="00432670">
            <w:pPr>
              <w:jc w:val="center"/>
              <w:rPr>
                <w:sz w:val="20"/>
                <w:szCs w:val="20"/>
              </w:rPr>
            </w:pPr>
            <w:r>
              <w:rPr>
                <w:sz w:val="20"/>
                <w:szCs w:val="20"/>
              </w:rPr>
              <w:t>112.3</w:t>
            </w:r>
          </w:p>
        </w:tc>
        <w:tc>
          <w:tcPr>
            <w:tcW w:w="720" w:type="dxa"/>
            <w:tcBorders>
              <w:left w:val="single" w:sz="2" w:space="0" w:color="000001"/>
            </w:tcBorders>
            <w:shd w:val="clear" w:color="auto" w:fill="auto"/>
          </w:tcPr>
          <w:p w14:paraId="15E079F7" w14:textId="77777777" w:rsidR="00666817" w:rsidRDefault="00432670">
            <w:pPr>
              <w:jc w:val="center"/>
              <w:rPr>
                <w:sz w:val="20"/>
                <w:szCs w:val="20"/>
              </w:rPr>
            </w:pPr>
            <w:r>
              <w:rPr>
                <w:sz w:val="20"/>
                <w:szCs w:val="20"/>
              </w:rPr>
              <w:t>107.7</w:t>
            </w:r>
          </w:p>
        </w:tc>
        <w:tc>
          <w:tcPr>
            <w:tcW w:w="1173" w:type="dxa"/>
            <w:shd w:val="clear" w:color="auto" w:fill="auto"/>
          </w:tcPr>
          <w:p w14:paraId="5FB3A6CF" w14:textId="77777777" w:rsidR="00666817" w:rsidRDefault="00432670">
            <w:pPr>
              <w:jc w:val="center"/>
              <w:rPr>
                <w:sz w:val="20"/>
                <w:szCs w:val="20"/>
              </w:rPr>
            </w:pPr>
            <w:r>
              <w:rPr>
                <w:sz w:val="20"/>
                <w:szCs w:val="20"/>
              </w:rPr>
              <w:t>109.8</w:t>
            </w:r>
            <w:r>
              <w:rPr>
                <w:i/>
                <w:sz w:val="20"/>
                <w:szCs w:val="20"/>
              </w:rPr>
              <w:t xml:space="preserve"> </w:t>
            </w:r>
            <m:oMath>
              <m:r>
                <w:rPr>
                  <w:rFonts w:ascii="Cambria Math" w:hAnsi="Cambria Math"/>
                </w:rPr>
                <m:t>±</m:t>
              </m:r>
            </m:oMath>
            <w:r>
              <w:rPr>
                <w:i/>
                <w:sz w:val="20"/>
                <w:szCs w:val="20"/>
              </w:rPr>
              <w:t xml:space="preserve"> 2.4</w:t>
            </w:r>
          </w:p>
        </w:tc>
        <w:tc>
          <w:tcPr>
            <w:tcW w:w="1354" w:type="dxa"/>
            <w:shd w:val="clear" w:color="auto" w:fill="auto"/>
          </w:tcPr>
          <w:p w14:paraId="0A13483E" w14:textId="77777777" w:rsidR="00666817" w:rsidRDefault="00432670">
            <w:pPr>
              <w:jc w:val="center"/>
              <w:rPr>
                <w:sz w:val="20"/>
                <w:szCs w:val="20"/>
              </w:rPr>
            </w:pPr>
            <w:r>
              <w:rPr>
                <w:sz w:val="20"/>
                <w:szCs w:val="20"/>
              </w:rPr>
              <w:t>108.8 (2.3)</w:t>
            </w:r>
          </w:p>
        </w:tc>
        <w:tc>
          <w:tcPr>
            <w:tcW w:w="804" w:type="dxa"/>
            <w:tcBorders>
              <w:left w:val="single" w:sz="2" w:space="0" w:color="000001"/>
              <w:right w:val="single" w:sz="2" w:space="0" w:color="000001"/>
            </w:tcBorders>
            <w:shd w:val="clear" w:color="auto" w:fill="auto"/>
          </w:tcPr>
          <w:p w14:paraId="20C71B5D" w14:textId="77777777" w:rsidR="00666817" w:rsidRDefault="00432670">
            <w:pPr>
              <w:jc w:val="center"/>
              <w:rPr>
                <w:sz w:val="20"/>
                <w:szCs w:val="20"/>
              </w:rPr>
            </w:pPr>
            <w:r>
              <w:rPr>
                <w:sz w:val="20"/>
                <w:szCs w:val="20"/>
              </w:rPr>
              <w:t>122.8</w:t>
            </w:r>
          </w:p>
        </w:tc>
      </w:tr>
      <w:tr w:rsidR="00666817" w14:paraId="67346C15" w14:textId="77777777">
        <w:tc>
          <w:tcPr>
            <w:tcW w:w="804" w:type="dxa"/>
            <w:vMerge/>
            <w:tcBorders>
              <w:top w:val="single" w:sz="2" w:space="0" w:color="000001"/>
              <w:left w:val="single" w:sz="2" w:space="0" w:color="000001"/>
            </w:tcBorders>
            <w:shd w:val="clear" w:color="auto" w:fill="auto"/>
          </w:tcPr>
          <w:p w14:paraId="4830A666" w14:textId="77777777" w:rsidR="00666817" w:rsidRDefault="00666817">
            <w:pPr>
              <w:rPr>
                <w:sz w:val="20"/>
                <w:szCs w:val="20"/>
              </w:rPr>
            </w:pPr>
          </w:p>
        </w:tc>
        <w:tc>
          <w:tcPr>
            <w:tcW w:w="719" w:type="dxa"/>
            <w:tcBorders>
              <w:top w:val="single" w:sz="2" w:space="0" w:color="000001"/>
              <w:left w:val="single" w:sz="2" w:space="0" w:color="000001"/>
              <w:bottom w:val="single" w:sz="2" w:space="0" w:color="000001"/>
              <w:right w:val="single" w:sz="2" w:space="0" w:color="000001"/>
            </w:tcBorders>
            <w:shd w:val="clear" w:color="auto" w:fill="auto"/>
          </w:tcPr>
          <w:p w14:paraId="0D6C7CD0" w14:textId="77777777" w:rsidR="00666817" w:rsidRDefault="00432670">
            <w:pPr>
              <w:rPr>
                <w:sz w:val="20"/>
                <w:szCs w:val="20"/>
              </w:rPr>
            </w:pPr>
            <w:r>
              <w:rPr>
                <w:sz w:val="20"/>
                <w:szCs w:val="20"/>
              </w:rPr>
              <w:t>None</w:t>
            </w:r>
          </w:p>
        </w:tc>
        <w:tc>
          <w:tcPr>
            <w:tcW w:w="628" w:type="dxa"/>
            <w:tcBorders>
              <w:top w:val="single" w:sz="2" w:space="0" w:color="000001"/>
              <w:left w:val="single" w:sz="2" w:space="0" w:color="000001"/>
              <w:bottom w:val="single" w:sz="2" w:space="0" w:color="000001"/>
            </w:tcBorders>
            <w:shd w:val="clear" w:color="auto" w:fill="auto"/>
          </w:tcPr>
          <w:p w14:paraId="15FCDE4E" w14:textId="77777777" w:rsidR="00666817" w:rsidRDefault="00432670">
            <w:pPr>
              <w:jc w:val="center"/>
              <w:rPr>
                <w:sz w:val="20"/>
                <w:szCs w:val="20"/>
              </w:rPr>
            </w:pPr>
            <w:r>
              <w:rPr>
                <w:sz w:val="20"/>
                <w:szCs w:val="20"/>
              </w:rPr>
              <w:t>105.8</w:t>
            </w:r>
          </w:p>
        </w:tc>
        <w:tc>
          <w:tcPr>
            <w:tcW w:w="1171" w:type="dxa"/>
            <w:tcBorders>
              <w:top w:val="single" w:sz="2" w:space="0" w:color="000001"/>
              <w:bottom w:val="single" w:sz="2" w:space="0" w:color="000001"/>
            </w:tcBorders>
            <w:shd w:val="clear" w:color="auto" w:fill="auto"/>
          </w:tcPr>
          <w:p w14:paraId="20E9064B" w14:textId="77777777" w:rsidR="00666817" w:rsidRDefault="00432670">
            <w:pPr>
              <w:jc w:val="center"/>
              <w:rPr>
                <w:sz w:val="20"/>
                <w:szCs w:val="20"/>
              </w:rPr>
            </w:pPr>
            <w:r>
              <w:rPr>
                <w:sz w:val="20"/>
                <w:szCs w:val="20"/>
              </w:rPr>
              <w:t>108.4</w:t>
            </w:r>
            <w:r>
              <w:rPr>
                <w:i/>
                <w:sz w:val="20"/>
                <w:szCs w:val="20"/>
              </w:rPr>
              <w:t xml:space="preserve"> </w:t>
            </w:r>
            <m:oMath>
              <m:r>
                <w:rPr>
                  <w:rFonts w:ascii="Cambria Math" w:hAnsi="Cambria Math"/>
                </w:rPr>
                <m:t>±</m:t>
              </m:r>
            </m:oMath>
            <w:r>
              <w:rPr>
                <w:i/>
                <w:sz w:val="20"/>
                <w:szCs w:val="20"/>
              </w:rPr>
              <w:t xml:space="preserve"> 1.7</w:t>
            </w:r>
          </w:p>
        </w:tc>
        <w:tc>
          <w:tcPr>
            <w:tcW w:w="1270" w:type="dxa"/>
            <w:tcBorders>
              <w:top w:val="single" w:sz="2" w:space="0" w:color="000001"/>
              <w:bottom w:val="single" w:sz="2" w:space="0" w:color="000001"/>
            </w:tcBorders>
            <w:shd w:val="clear" w:color="auto" w:fill="auto"/>
          </w:tcPr>
          <w:p w14:paraId="26A32851" w14:textId="77777777" w:rsidR="00666817" w:rsidRDefault="00432670">
            <w:pPr>
              <w:jc w:val="center"/>
              <w:rPr>
                <w:sz w:val="20"/>
                <w:szCs w:val="20"/>
              </w:rPr>
            </w:pPr>
            <w:r>
              <w:rPr>
                <w:sz w:val="20"/>
                <w:szCs w:val="20"/>
              </w:rPr>
              <w:t>108.8 (2.2)</w:t>
            </w:r>
          </w:p>
        </w:tc>
        <w:tc>
          <w:tcPr>
            <w:tcW w:w="716" w:type="dxa"/>
            <w:tcBorders>
              <w:top w:val="single" w:sz="2" w:space="0" w:color="000001"/>
              <w:left w:val="single" w:sz="2" w:space="0" w:color="000001"/>
              <w:bottom w:val="single" w:sz="2" w:space="0" w:color="000001"/>
              <w:right w:val="single" w:sz="2" w:space="0" w:color="000001"/>
            </w:tcBorders>
            <w:shd w:val="clear" w:color="auto" w:fill="auto"/>
          </w:tcPr>
          <w:p w14:paraId="5C4E6053" w14:textId="77777777" w:rsidR="00666817" w:rsidRDefault="00432670">
            <w:pPr>
              <w:jc w:val="center"/>
              <w:rPr>
                <w:sz w:val="20"/>
                <w:szCs w:val="20"/>
              </w:rPr>
            </w:pPr>
            <w:r>
              <w:rPr>
                <w:sz w:val="20"/>
                <w:szCs w:val="20"/>
              </w:rPr>
              <w:t>110.7</w:t>
            </w:r>
          </w:p>
        </w:tc>
        <w:tc>
          <w:tcPr>
            <w:tcW w:w="720" w:type="dxa"/>
            <w:tcBorders>
              <w:top w:val="single" w:sz="2" w:space="0" w:color="000001"/>
              <w:left w:val="single" w:sz="2" w:space="0" w:color="000001"/>
              <w:bottom w:val="single" w:sz="2" w:space="0" w:color="000001"/>
            </w:tcBorders>
            <w:shd w:val="clear" w:color="auto" w:fill="auto"/>
          </w:tcPr>
          <w:p w14:paraId="45D23322" w14:textId="77777777" w:rsidR="00666817" w:rsidRDefault="00432670">
            <w:pPr>
              <w:jc w:val="center"/>
              <w:rPr>
                <w:sz w:val="20"/>
                <w:szCs w:val="20"/>
              </w:rPr>
            </w:pPr>
            <w:r>
              <w:rPr>
                <w:sz w:val="20"/>
                <w:szCs w:val="20"/>
              </w:rPr>
              <w:t>106.3</w:t>
            </w:r>
          </w:p>
        </w:tc>
        <w:tc>
          <w:tcPr>
            <w:tcW w:w="1173" w:type="dxa"/>
            <w:tcBorders>
              <w:top w:val="single" w:sz="2" w:space="0" w:color="000001"/>
              <w:bottom w:val="single" w:sz="2" w:space="0" w:color="000001"/>
            </w:tcBorders>
            <w:shd w:val="clear" w:color="auto" w:fill="auto"/>
          </w:tcPr>
          <w:p w14:paraId="2C00772B" w14:textId="77777777" w:rsidR="00666817" w:rsidRDefault="00432670">
            <w:pPr>
              <w:jc w:val="center"/>
              <w:rPr>
                <w:sz w:val="20"/>
                <w:szCs w:val="20"/>
              </w:rPr>
            </w:pPr>
            <w:r>
              <w:rPr>
                <w:sz w:val="20"/>
                <w:szCs w:val="20"/>
              </w:rPr>
              <w:t>109.8</w:t>
            </w:r>
            <w:r>
              <w:rPr>
                <w:i/>
                <w:sz w:val="20"/>
                <w:szCs w:val="20"/>
              </w:rPr>
              <w:t xml:space="preserve"> </w:t>
            </w:r>
            <m:oMath>
              <m:r>
                <w:rPr>
                  <w:rFonts w:ascii="Cambria Math" w:hAnsi="Cambria Math"/>
                </w:rPr>
                <m:t>±</m:t>
              </m:r>
            </m:oMath>
            <w:r>
              <w:rPr>
                <w:i/>
                <w:sz w:val="20"/>
                <w:szCs w:val="20"/>
              </w:rPr>
              <w:t xml:space="preserve"> 1.9</w:t>
            </w:r>
          </w:p>
        </w:tc>
        <w:tc>
          <w:tcPr>
            <w:tcW w:w="1354" w:type="dxa"/>
            <w:tcBorders>
              <w:top w:val="single" w:sz="2" w:space="0" w:color="000001"/>
              <w:bottom w:val="single" w:sz="2" w:space="0" w:color="000001"/>
            </w:tcBorders>
            <w:shd w:val="clear" w:color="auto" w:fill="auto"/>
          </w:tcPr>
          <w:p w14:paraId="28E881F7" w14:textId="77777777" w:rsidR="00666817" w:rsidRDefault="00432670">
            <w:pPr>
              <w:jc w:val="center"/>
              <w:rPr>
                <w:sz w:val="20"/>
                <w:szCs w:val="20"/>
              </w:rPr>
            </w:pPr>
            <w:r>
              <w:rPr>
                <w:sz w:val="20"/>
                <w:szCs w:val="20"/>
              </w:rPr>
              <w:t>109.8 (1.5)</w:t>
            </w:r>
          </w:p>
        </w:tc>
        <w:tc>
          <w:tcPr>
            <w:tcW w:w="804" w:type="dxa"/>
            <w:tcBorders>
              <w:top w:val="single" w:sz="2" w:space="0" w:color="000001"/>
              <w:left w:val="single" w:sz="2" w:space="0" w:color="000001"/>
              <w:bottom w:val="single" w:sz="2" w:space="0" w:color="000001"/>
              <w:right w:val="single" w:sz="2" w:space="0" w:color="000001"/>
            </w:tcBorders>
            <w:shd w:val="clear" w:color="auto" w:fill="auto"/>
          </w:tcPr>
          <w:p w14:paraId="7ACEB64C" w14:textId="77777777" w:rsidR="00666817" w:rsidRDefault="00432670">
            <w:pPr>
              <w:jc w:val="center"/>
              <w:rPr>
                <w:sz w:val="20"/>
                <w:szCs w:val="20"/>
              </w:rPr>
            </w:pPr>
            <w:r>
              <w:rPr>
                <w:sz w:val="20"/>
                <w:szCs w:val="20"/>
              </w:rPr>
              <w:t>117.5</w:t>
            </w:r>
          </w:p>
        </w:tc>
      </w:tr>
    </w:tbl>
    <w:p w14:paraId="61233FD0" w14:textId="77777777" w:rsidR="00666817" w:rsidRDefault="00432670">
      <w:pPr>
        <w:jc w:val="both"/>
      </w:pPr>
      <w:r>
        <w:rPr>
          <w:sz w:val="20"/>
          <w:szCs w:val="20"/>
        </w:rPr>
        <w:t>Table 2:  Dosimetric values from the cumulative dose distributions and the dose distributions on the individual CBCTs.</w:t>
      </w:r>
      <w:r>
        <w:rPr>
          <w:sz w:val="22"/>
          <w:szCs w:val="22"/>
        </w:rPr>
        <w:t xml:space="preserve"> </w:t>
      </w:r>
    </w:p>
    <w:p w14:paraId="2053F4C4" w14:textId="77777777" w:rsidR="00666817" w:rsidRDefault="00666817">
      <w:pPr>
        <w:ind w:firstLine="360"/>
        <w:jc w:val="both"/>
      </w:pPr>
    </w:p>
    <w:p w14:paraId="4FE1D3C0" w14:textId="77777777" w:rsidR="00666817" w:rsidRDefault="00432670">
      <w:pPr>
        <w:jc w:val="both"/>
      </w:pPr>
      <w:r>
        <w:t>3.3.2 OAR sparing</w:t>
      </w:r>
    </w:p>
    <w:p w14:paraId="258550B5" w14:textId="713CB568" w:rsidR="00666817" w:rsidRDefault="004F3708">
      <w:pPr>
        <w:jc w:val="both"/>
      </w:pPr>
      <w:ins w:id="288" w:author="Paganetti, Harald" w:date="2018-07-10T17:39:00Z">
        <w:r>
          <w:t>Although t</w:t>
        </w:r>
      </w:ins>
      <w:ins w:id="289" w:author="Paganetti, Harald" w:date="2018-07-10T17:38:00Z">
        <w:r>
          <w:t>he adaptation workflow focused on recovering tumor coverage</w:t>
        </w:r>
      </w:ins>
      <w:ins w:id="290" w:author="Paganetti, Harald" w:date="2018-07-10T17:39:00Z">
        <w:r>
          <w:t>, OAR dose constraints need to be met</w:t>
        </w:r>
      </w:ins>
      <w:ins w:id="291" w:author="Paganetti, Harald" w:date="2018-07-10T17:38:00Z">
        <w:r>
          <w:t xml:space="preserve">. </w:t>
        </w:r>
      </w:ins>
      <w:r w:rsidR="00432670">
        <w:t>The difference in mean and max dose between the weight tuned adaptations minus the original plans is shown in figure 7 for all adaptation modes. Only the larynx, mandible and submandible glands had high enough dose levels across patients to allow the comparison, so the analysis was focused on the</w:t>
      </w:r>
      <w:ins w:id="292" w:author="Paganetti, Harald" w:date="2018-07-10T17:38:00Z">
        <w:r>
          <w:t>se structures</w:t>
        </w:r>
      </w:ins>
      <w:del w:id="293" w:author="Paganetti, Harald" w:date="2018-07-10T17:38:00Z">
        <w:r w:rsidR="00432670" w:rsidDel="004F3708">
          <w:delText>m</w:delText>
        </w:r>
      </w:del>
      <w:r w:rsidR="00432670">
        <w:t xml:space="preserve">. The OAR dose levels were </w:t>
      </w:r>
      <w:r w:rsidR="00432670">
        <w:lastRenderedPageBreak/>
        <w:t>kept similar to the original plan by the Free and Iso modes, as the distribution of differences is close to 0. The modes with range shifters displayed increased dose to the larynx and mandible. Because the patient anatomy changed, in some situations the weight adaptation algorithm was able to find better sparing than the original plan in the original patient geometry, confirming that the original plan dose distribution might not the optimal for every patient geometry. Although the OAR dose levels were very patient-specific, it was shown that the adaptations gave similar dose levels as the original plans.</w:t>
      </w:r>
    </w:p>
    <w:p w14:paraId="0675EF12" w14:textId="77777777" w:rsidR="00666817" w:rsidRDefault="00666817">
      <w:pPr>
        <w:jc w:val="both"/>
      </w:pPr>
    </w:p>
    <w:p w14:paraId="75614BAB" w14:textId="77777777" w:rsidR="00666817" w:rsidRDefault="00432670">
      <w:pPr>
        <w:jc w:val="both"/>
      </w:pPr>
      <w:r>
        <w:rPr>
          <w:noProof/>
        </w:rPr>
        <w:drawing>
          <wp:anchor distT="0" distB="0" distL="0" distR="0" simplePos="0" relativeHeight="10" behindDoc="0" locked="0" layoutInCell="1" allowOverlap="1" wp14:anchorId="4DB6507B" wp14:editId="663A53CD">
            <wp:simplePos x="0" y="0"/>
            <wp:positionH relativeFrom="column">
              <wp:align>center</wp:align>
            </wp:positionH>
            <wp:positionV relativeFrom="paragraph">
              <wp:posOffset>635</wp:posOffset>
            </wp:positionV>
            <wp:extent cx="5754370" cy="3237230"/>
            <wp:effectExtent l="0" t="0" r="0" b="0"/>
            <wp:wrapTopAndBottom/>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9"/>
                    <a:stretch>
                      <a:fillRect/>
                    </a:stretch>
                  </pic:blipFill>
                  <pic:spPr bwMode="auto">
                    <a:xfrm>
                      <a:off x="0" y="0"/>
                      <a:ext cx="5754370" cy="3237230"/>
                    </a:xfrm>
                    <a:prstGeom prst="rect">
                      <a:avLst/>
                    </a:prstGeom>
                  </pic:spPr>
                </pic:pic>
              </a:graphicData>
            </a:graphic>
          </wp:anchor>
        </w:drawing>
      </w:r>
      <w:r>
        <w:rPr>
          <w:sz w:val="20"/>
          <w:szCs w:val="20"/>
        </w:rPr>
        <w:t>Figure 7: Dose difference given to OARs by the adaptations with respect to the plans. The dose levels were well maintained by the adaptations, specially the Free and Iso modes.</w:t>
      </w:r>
    </w:p>
    <w:p w14:paraId="30A0DFED" w14:textId="77777777" w:rsidR="00666817" w:rsidRDefault="00666817">
      <w:pPr>
        <w:jc w:val="both"/>
      </w:pPr>
    </w:p>
    <w:p w14:paraId="26BB43DE" w14:textId="77777777" w:rsidR="00666817" w:rsidRDefault="00432670">
      <w:pPr>
        <w:jc w:val="both"/>
      </w:pPr>
      <w:commentRangeStart w:id="294"/>
      <w:r>
        <w:t>3.3.3 Modes comparison</w:t>
      </w:r>
      <w:commentRangeEnd w:id="294"/>
      <w:r w:rsidR="002C3454">
        <w:rPr>
          <w:rStyle w:val="CommentReference"/>
        </w:rPr>
        <w:commentReference w:id="294"/>
      </w:r>
    </w:p>
    <w:p w14:paraId="79275B09" w14:textId="1CF22905" w:rsidR="00666817" w:rsidRDefault="00432670">
      <w:pPr>
        <w:jc w:val="both"/>
      </w:pPr>
      <w:del w:id="295" w:author="Paganetti, Harald" w:date="2018-07-10T17:41:00Z">
        <w:r w:rsidDel="002C3454">
          <w:delText>So far</w:delText>
        </w:r>
      </w:del>
      <w:ins w:id="296" w:author="Paganetti, Harald" w:date="2018-07-10T17:41:00Z">
        <w:r w:rsidR="002C3454">
          <w:t>Although</w:t>
        </w:r>
      </w:ins>
      <w:del w:id="297" w:author="Paganetti, Harald" w:date="2018-07-10T17:41:00Z">
        <w:r w:rsidDel="002C3454">
          <w:delText>,</w:delText>
        </w:r>
      </w:del>
      <w:r>
        <w:t xml:space="preserve"> the Free mode was seen to produce better results than the other modes, </w:t>
      </w:r>
      <w:del w:id="298" w:author="Paganetti, Harald" w:date="2018-07-10T17:41:00Z">
        <w:r w:rsidDel="002C3454">
          <w:delText xml:space="preserve">but </w:delText>
        </w:r>
      </w:del>
      <w:r>
        <w:t xml:space="preserve">the difference between </w:t>
      </w:r>
      <w:del w:id="299" w:author="Paganetti, Harald" w:date="2018-07-10T17:41:00Z">
        <w:r w:rsidDel="002C3454">
          <w:delText xml:space="preserve">them </w:delText>
        </w:r>
      </w:del>
      <w:ins w:id="300" w:author="Paganetti, Harald" w:date="2018-07-10T17:41:00Z">
        <w:r w:rsidR="002C3454">
          <w:t>modes</w:t>
        </w:r>
        <w:r w:rsidR="002C3454">
          <w:t xml:space="preserve"> </w:t>
        </w:r>
      </w:ins>
      <w:commentRangeStart w:id="301"/>
      <w:r>
        <w:t>was not yet explored</w:t>
      </w:r>
      <w:commentRangeEnd w:id="301"/>
      <w:r w:rsidR="002C3454">
        <w:rPr>
          <w:rStyle w:val="CommentReference"/>
        </w:rPr>
        <w:commentReference w:id="301"/>
      </w:r>
      <w:r>
        <w:t>. In order to do that, the Free mode was taken as reference and the dosimetric differences between the modes and the reference were calculated (Iso/RS/Iso-RS - Free). The results were plotted in figure 8 for the CTV and main OARs.</w:t>
      </w:r>
    </w:p>
    <w:p w14:paraId="75DC5BBB" w14:textId="77777777" w:rsidR="00666817" w:rsidRDefault="00666817">
      <w:pPr>
        <w:jc w:val="both"/>
      </w:pPr>
    </w:p>
    <w:p w14:paraId="21B811B1" w14:textId="77777777" w:rsidR="00666817" w:rsidRDefault="00432670">
      <w:pPr>
        <w:jc w:val="both"/>
      </w:pPr>
      <w:r>
        <w:rPr>
          <w:noProof/>
        </w:rPr>
        <w:lastRenderedPageBreak/>
        <w:drawing>
          <wp:anchor distT="0" distB="0" distL="0" distR="0" simplePos="0" relativeHeight="12" behindDoc="0" locked="0" layoutInCell="1" allowOverlap="1" wp14:anchorId="66ADC67F" wp14:editId="33A4ECF9">
            <wp:simplePos x="0" y="0"/>
            <wp:positionH relativeFrom="column">
              <wp:align>center</wp:align>
            </wp:positionH>
            <wp:positionV relativeFrom="paragraph">
              <wp:posOffset>635</wp:posOffset>
            </wp:positionV>
            <wp:extent cx="4926330" cy="3078480"/>
            <wp:effectExtent l="0" t="0" r="0" b="0"/>
            <wp:wrapTopAndBottom/>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pic:cNvPicPr>
                      <a:picLocks noChangeAspect="1" noChangeArrowheads="1"/>
                    </pic:cNvPicPr>
                  </pic:nvPicPr>
                  <pic:blipFill>
                    <a:blip r:embed="rId20"/>
                    <a:stretch>
                      <a:fillRect/>
                    </a:stretch>
                  </pic:blipFill>
                  <pic:spPr bwMode="auto">
                    <a:xfrm>
                      <a:off x="0" y="0"/>
                      <a:ext cx="4926330" cy="3078480"/>
                    </a:xfrm>
                    <a:prstGeom prst="rect">
                      <a:avLst/>
                    </a:prstGeom>
                  </pic:spPr>
                </pic:pic>
              </a:graphicData>
            </a:graphic>
          </wp:anchor>
        </w:drawing>
      </w:r>
    </w:p>
    <w:p w14:paraId="2D8B7769" w14:textId="77777777" w:rsidR="00666817" w:rsidRDefault="00432670">
      <w:r>
        <w:rPr>
          <w:sz w:val="20"/>
          <w:szCs w:val="20"/>
        </w:rPr>
        <w:t>Figure 8: Comparison of weight-tuned adaptation modes with respect to the Free mode. The values show the difference between the given mode and the Free mode. The Iso mode was seen to perform similarly to the Free mode, as most values are close to 0, but the Iso-RS and RS performed worse. The mean differences were plotted over the boxplots for the cumulative dose distributions and the dose distributions at each individual scan.</w:t>
      </w:r>
    </w:p>
    <w:p w14:paraId="5A70D541" w14:textId="77777777" w:rsidR="00666817" w:rsidRDefault="00666817"/>
    <w:p w14:paraId="35B1FDD9" w14:textId="2AA31998" w:rsidR="00666817" w:rsidRDefault="00432670">
      <w:pPr>
        <w:ind w:firstLine="360"/>
        <w:jc w:val="both"/>
      </w:pPr>
      <w:commentRangeStart w:id="302"/>
      <w:r>
        <w:t xml:space="preserve">The modes using range shifters </w:t>
      </w:r>
      <w:del w:id="303" w:author="Paganetti, Harald" w:date="2018-07-10T17:44:00Z">
        <w:r w:rsidDel="00294AE9">
          <w:delText xml:space="preserve">again </w:delText>
        </w:r>
      </w:del>
      <w:r>
        <w:t>delivered higher dose than the Free mode to the target and OARs</w:t>
      </w:r>
      <w:commentRangeEnd w:id="302"/>
      <w:r w:rsidR="00F00CA0">
        <w:rPr>
          <w:rStyle w:val="CommentReference"/>
        </w:rPr>
        <w:commentReference w:id="302"/>
      </w:r>
      <w:r>
        <w:t xml:space="preserve">. The Iso mode had a lower minimum dose in the CTV, which was also reflected by the lower V95 and V98 </w:t>
      </w:r>
      <w:ins w:id="304" w:author="Paganetti, Harald" w:date="2018-07-10T17:44:00Z">
        <w:r w:rsidR="00294AE9">
          <w:t>(</w:t>
        </w:r>
      </w:ins>
      <w:r>
        <w:t>see</w:t>
      </w:r>
      <w:del w:id="305" w:author="Paganetti, Harald" w:date="2018-07-10T17:44:00Z">
        <w:r w:rsidDel="00294AE9">
          <w:delText>n in</w:delText>
        </w:r>
      </w:del>
      <w:r>
        <w:t xml:space="preserve"> table 2</w:t>
      </w:r>
      <w:ins w:id="306" w:author="Paganetti, Harald" w:date="2018-07-10T17:44:00Z">
        <w:r w:rsidR="00294AE9">
          <w:t>)</w:t>
        </w:r>
      </w:ins>
      <w:r>
        <w:t xml:space="preserve">. The Iso mode </w:t>
      </w:r>
      <w:del w:id="307" w:author="Paganetti, Harald" w:date="2018-07-10T17:44:00Z">
        <w:r w:rsidDel="00F00CA0">
          <w:delText xml:space="preserve">also </w:delText>
        </w:r>
      </w:del>
      <w:r>
        <w:t>displayed lower dose to the larynx, but higher to the submandibular glands. However, the dose to OARs had a high dependency on the specific case</w:t>
      </w:r>
      <w:del w:id="308" w:author="Paganetti, Harald" w:date="2018-07-10T17:45:00Z">
        <w:r w:rsidDel="00F00CA0">
          <w:delText>,</w:delText>
        </w:r>
      </w:del>
      <w:r>
        <w:t xml:space="preserve"> so </w:t>
      </w:r>
      <w:ins w:id="309" w:author="Paganetti, Harald" w:date="2018-07-10T17:45:00Z">
        <w:r w:rsidR="00F00CA0">
          <w:t xml:space="preserve">that </w:t>
        </w:r>
      </w:ins>
      <w:r>
        <w:t xml:space="preserve">no conclusion could be drawn </w:t>
      </w:r>
      <w:del w:id="310" w:author="Paganetti, Harald" w:date="2018-07-10T17:45:00Z">
        <w:r w:rsidDel="00F00CA0">
          <w:delText xml:space="preserve">for </w:delText>
        </w:r>
      </w:del>
      <w:ins w:id="311" w:author="Paganetti, Harald" w:date="2018-07-10T17:45:00Z">
        <w:r w:rsidR="00F00CA0">
          <w:t>regarding</w:t>
        </w:r>
        <w:r w:rsidR="00F00CA0">
          <w:t xml:space="preserve"> </w:t>
        </w:r>
      </w:ins>
      <w:r>
        <w:t>the difference</w:t>
      </w:r>
      <w:ins w:id="312" w:author="Paganetti, Harald" w:date="2018-07-10T17:45:00Z">
        <w:r w:rsidR="00F00CA0">
          <w:t>s</w:t>
        </w:r>
      </w:ins>
      <w:del w:id="313" w:author="Paganetti, Harald" w:date="2018-07-10T17:45:00Z">
        <w:r w:rsidDel="00F00CA0">
          <w:delText xml:space="preserve"> here observed</w:delText>
        </w:r>
      </w:del>
      <w:r>
        <w:t xml:space="preserve">. The comparisons performed on the individual scans’ dose distributions showed similar behavior as the cumulative distributions, but with higher variance. In conclusion, the Free mode performed better than the modes with the range shifters, </w:t>
      </w:r>
      <w:commentRangeStart w:id="314"/>
      <w:r>
        <w:t>as had already been indicated in the previous series of plots,</w:t>
      </w:r>
      <w:commentRangeEnd w:id="314"/>
      <w:r w:rsidR="00F00CA0">
        <w:rPr>
          <w:rStyle w:val="CommentReference"/>
        </w:rPr>
        <w:commentReference w:id="314"/>
      </w:r>
      <w:r>
        <w:t xml:space="preserve"> and only slightly better than the Iso mode according to V95 and V98 in the CTV (table 2). The studied parameters did not yield any statisticall</w:t>
      </w:r>
      <w:del w:id="315" w:author="Paganetti, Harald" w:date="2018-07-10T17:47:00Z">
        <w:r w:rsidDel="00F00CA0">
          <w:delText>l</w:delText>
        </w:r>
      </w:del>
      <w:r>
        <w:t>y significant difference between the Iso and the Free mode.</w:t>
      </w:r>
    </w:p>
    <w:p w14:paraId="08644281" w14:textId="77777777" w:rsidR="00666817" w:rsidRDefault="00666817">
      <w:pPr>
        <w:ind w:firstLine="360"/>
        <w:jc w:val="both"/>
      </w:pPr>
    </w:p>
    <w:p w14:paraId="09580C15" w14:textId="77777777" w:rsidR="00666817" w:rsidRDefault="00432670">
      <w:pPr>
        <w:jc w:val="both"/>
      </w:pPr>
      <w:commentRangeStart w:id="316"/>
      <w:r>
        <w:t>3.4 Patients DVHs</w:t>
      </w:r>
      <w:commentRangeEnd w:id="316"/>
      <w:r w:rsidR="00F00CA0">
        <w:rPr>
          <w:rStyle w:val="CommentReference"/>
        </w:rPr>
        <w:commentReference w:id="316"/>
      </w:r>
    </w:p>
    <w:p w14:paraId="11D44478" w14:textId="77777777" w:rsidR="00666817" w:rsidRDefault="00432670">
      <w:pPr>
        <w:jc w:val="both"/>
      </w:pPr>
      <w:r>
        <w:t>Figure 9 shows DVHs of four patients and the performance of the Free adaptation mode with weight tuning. The adaptations restored the plan to a quality comparable to the original plan, both in the CTV and in the OARs.</w:t>
      </w:r>
    </w:p>
    <w:p w14:paraId="175363F9" w14:textId="77777777" w:rsidR="00666817" w:rsidRDefault="00432670">
      <w:pPr>
        <w:spacing w:before="4404"/>
        <w:jc w:val="center"/>
      </w:pPr>
      <w:r>
        <w:rPr>
          <w:noProof/>
        </w:rPr>
        <w:lastRenderedPageBreak/>
        <w:drawing>
          <wp:anchor distT="0" distB="0" distL="0" distR="0" simplePos="0" relativeHeight="13" behindDoc="0" locked="0" layoutInCell="1" allowOverlap="1" wp14:anchorId="5923E971" wp14:editId="51BF7DD9">
            <wp:simplePos x="0" y="0"/>
            <wp:positionH relativeFrom="column">
              <wp:posOffset>66675</wp:posOffset>
            </wp:positionH>
            <wp:positionV relativeFrom="paragraph">
              <wp:posOffset>142875</wp:posOffset>
            </wp:positionV>
            <wp:extent cx="5943600" cy="2202815"/>
            <wp:effectExtent l="0" t="0" r="0" b="0"/>
            <wp:wrapTopAndBottom/>
            <wp:docPr id="1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pic:cNvPicPr>
                      <a:picLocks noChangeAspect="1" noChangeArrowheads="1"/>
                    </pic:cNvPicPr>
                  </pic:nvPicPr>
                  <pic:blipFill>
                    <a:blip r:embed="rId21"/>
                    <a:stretch>
                      <a:fillRect/>
                    </a:stretch>
                  </pic:blipFill>
                  <pic:spPr bwMode="auto">
                    <a:xfrm>
                      <a:off x="0" y="0"/>
                      <a:ext cx="5943600" cy="2202815"/>
                    </a:xfrm>
                    <a:prstGeom prst="rect">
                      <a:avLst/>
                    </a:prstGeom>
                  </pic:spPr>
                </pic:pic>
              </a:graphicData>
            </a:graphic>
          </wp:anchor>
        </w:drawing>
      </w:r>
      <w:r>
        <w:rPr>
          <w:sz w:val="20"/>
          <w:szCs w:val="20"/>
        </w:rPr>
        <w:t>Figure 9: Patient DVHs of the original plan (dotted line),  the cumulative unadapted plan (dashed line) and the cumulative plan adapted with Free geometrical adaptation and weight tuning (solid line).</w:t>
      </w:r>
    </w:p>
    <w:p w14:paraId="752EF9A8" w14:textId="77777777" w:rsidR="00666817" w:rsidRDefault="00666817">
      <w:pPr>
        <w:jc w:val="center"/>
      </w:pPr>
    </w:p>
    <w:p w14:paraId="262C96B2" w14:textId="77777777" w:rsidR="00666817" w:rsidRDefault="00432670">
      <w:r>
        <w:rPr>
          <w:i/>
          <w:iCs/>
        </w:rPr>
        <w:t>3.5 Time performance</w:t>
      </w:r>
    </w:p>
    <w:p w14:paraId="179DFD76" w14:textId="70B11C37" w:rsidR="00666817" w:rsidRDefault="00432670">
      <w:pPr>
        <w:jc w:val="both"/>
      </w:pPr>
      <w:r>
        <w:t xml:space="preserve">The framework time is reported </w:t>
      </w:r>
      <w:ins w:id="317" w:author="Paganetti, Harald" w:date="2018-07-10T17:48:00Z">
        <w:r w:rsidR="00F834B0">
          <w:t>in table 3</w:t>
        </w:r>
      </w:ins>
      <w:r>
        <w:t xml:space="preserve">without considering the time required for CBCT imaging and the DIR. </w:t>
      </w:r>
      <w:del w:id="318" w:author="Paganetti, Harald" w:date="2018-07-10T17:48:00Z">
        <w:r w:rsidDel="00F834B0">
          <w:delText xml:space="preserve">It was summarized step-by-step in table 3. </w:delText>
        </w:r>
      </w:del>
      <w:r>
        <w:t xml:space="preserve">All </w:t>
      </w:r>
      <w:del w:id="319" w:author="Paganetti, Harald" w:date="2018-07-10T17:48:00Z">
        <w:r w:rsidDel="00F834B0">
          <w:delText xml:space="preserve">the </w:delText>
        </w:r>
      </w:del>
      <w:r>
        <w:t>calculations were performed on a Dell Precision 7600 workstation (two Intel Xenon CPUs, 8 cores total at 2.4 GHz) with a NVIDIA Tesla K40 GPU obtained from NVIDIA’s GPU Grant Program</w:t>
      </w:r>
      <w:r>
        <w:rPr>
          <w:rStyle w:val="FootnoteAnchor"/>
        </w:rPr>
        <w:footnoteReference w:id="1"/>
      </w:r>
      <w:r>
        <w:t>.</w:t>
      </w:r>
    </w:p>
    <w:p w14:paraId="231166B2" w14:textId="69113963" w:rsidR="00666817" w:rsidRDefault="00432670">
      <w:pPr>
        <w:ind w:firstLine="449"/>
        <w:jc w:val="both"/>
      </w:pPr>
      <w:r>
        <w:t>The geometrical adaptation method times include</w:t>
      </w:r>
      <w:del w:id="321" w:author="Paganetti, Harald" w:date="2018-07-10T17:48:00Z">
        <w:r w:rsidDel="00F834B0">
          <w:delText>d</w:delText>
        </w:r>
      </w:del>
      <w:r>
        <w:t xml:space="preserve"> all data transfers between the host and the GPU, the VF probing and geometry changes to adapt to internal code coordinates. It took an average of 16.9 seconds</w:t>
      </w:r>
      <w:ins w:id="322" w:author="Paganetti, Harald" w:date="2018-07-10T17:49:00Z">
        <w:r w:rsidR="00F834B0">
          <w:t>. I</w:t>
        </w:r>
      </w:ins>
      <w:del w:id="323" w:author="Paganetti, Harald" w:date="2018-07-10T17:49:00Z">
        <w:r w:rsidDel="00F834B0">
          <w:delText>, however, i</w:delText>
        </w:r>
      </w:del>
      <w:r>
        <w:t xml:space="preserve">mprovements could be implemented to minimize data conversions and transfers, reducing the overhead of operations and increasing algorithm speed. </w:t>
      </w:r>
      <w:del w:id="324" w:author="Paganetti, Harald" w:date="2018-07-10T17:49:00Z">
        <w:r w:rsidDel="00F834B0">
          <w:delText>It is also not clear whether a</w:delText>
        </w:r>
      </w:del>
      <w:ins w:id="325" w:author="Paganetti, Harald" w:date="2018-07-10T17:49:00Z">
        <w:r w:rsidR="00F834B0">
          <w:t>A</w:t>
        </w:r>
      </w:ins>
      <w:r>
        <w:t xml:space="preserve"> CPU parallelization </w:t>
      </w:r>
      <w:del w:id="326" w:author="Paganetti, Harald" w:date="2018-07-10T17:49:00Z">
        <w:r w:rsidDel="00F834B0">
          <w:delText xml:space="preserve">would </w:delText>
        </w:r>
      </w:del>
      <w:ins w:id="327" w:author="Paganetti, Harald" w:date="2018-07-10T17:49:00Z">
        <w:r w:rsidR="00F834B0">
          <w:t>might</w:t>
        </w:r>
        <w:r w:rsidR="00F834B0">
          <w:t xml:space="preserve"> </w:t>
        </w:r>
      </w:ins>
      <w:r>
        <w:t xml:space="preserve">improve the efficiency for this step. In the current GPU implementation of the geometrical adaptation method, a beamlet is processed per thread, but the number of </w:t>
      </w:r>
      <w:r>
        <w:lastRenderedPageBreak/>
        <w:t xml:space="preserve">beamlets might not be high enough so that the acceleration in the GPU compensates the data transfer time. On the other hand, </w:t>
      </w:r>
      <w:del w:id="328" w:author="Paganetti, Harald" w:date="2018-07-10T17:49:00Z">
        <w:r w:rsidDel="00F834B0">
          <w:delText xml:space="preserve">however, </w:delText>
        </w:r>
      </w:del>
      <w:r>
        <w:t>more modern connection ports between the GPU and the host allow faster data transfer.</w:t>
      </w:r>
    </w:p>
    <w:p w14:paraId="6D9D716F" w14:textId="493BBA71" w:rsidR="00666817" w:rsidRDefault="00432670">
      <w:pPr>
        <w:ind w:firstLine="449"/>
        <w:jc w:val="both"/>
      </w:pPr>
      <w:r>
        <w:t>The simulation with gPMC took between 115.6 and 419.2 seconds</w:t>
      </w:r>
      <w:del w:id="329" w:author="Paganetti, Harald" w:date="2018-07-10T17:50:00Z">
        <w:r w:rsidDel="00D46559">
          <w:delText xml:space="preserve"> on our card</w:delText>
        </w:r>
      </w:del>
      <w:r>
        <w:t>. These values can be drastically reduced by launching the calculation in a multi-GPU system. Newer GPUs and motherboard-GPU connections would also improve the performance, although it is hard to predict what the expected improvement would be. Just with a 10 GPU system of the device here utilized, the calculation time would be in the order of 10-60 s for any of the cases here included.</w:t>
      </w:r>
    </w:p>
    <w:p w14:paraId="4C15A70F" w14:textId="288DBD63" w:rsidR="00666817" w:rsidRDefault="00432670">
      <w:pPr>
        <w:ind w:firstLine="449"/>
        <w:jc w:val="both"/>
      </w:pPr>
      <w:r>
        <w:t xml:space="preserve">The weight tuning with Opt4D presented a wide range of calculation times, from 12 to 198 s. </w:t>
      </w:r>
      <w:del w:id="330" w:author="Paganetti, Harald" w:date="2018-07-10T17:50:00Z">
        <w:r w:rsidDel="00D46559">
          <w:delText xml:space="preserve">The calculation times of optimization processes are hard to predict. </w:delText>
        </w:r>
      </w:del>
      <w:r>
        <w:t>All dose calculations were perform</w:t>
      </w:r>
      <w:ins w:id="331" w:author="Paganetti, Harald" w:date="2018-07-10T17:50:00Z">
        <w:r w:rsidR="00D46559">
          <w:t>ed</w:t>
        </w:r>
      </w:ins>
      <w:r>
        <w:t xml:space="preserve"> on the CT grid. Should this grid be resampled to a coarser one, the optimization time would </w:t>
      </w:r>
      <w:del w:id="332" w:author="Paganetti, Harald" w:date="2018-07-10T17:50:00Z">
        <w:r w:rsidDel="00D46559">
          <w:delText xml:space="preserve">be expected to </w:delText>
        </w:r>
      </w:del>
      <w:r>
        <w:t>decrease as the problem size decreases. Another factor impacting the weight tuning time was the number of beamlets to consider. Currently</w:t>
      </w:r>
      <w:ins w:id="333" w:author="Paganetti, Harald" w:date="2018-07-10T17:51:00Z">
        <w:r w:rsidR="00D46559">
          <w:t>,</w:t>
        </w:r>
      </w:ins>
      <w:r>
        <w:t xml:space="preserve">  the beamlet selection criteria does not take into account the position of the problematic areas. Including that information might reduce the number of beamlets to be considered, reducing the total tuning time. Lastly, a multithreaded implementation of Opt4D would also </w:t>
      </w:r>
      <w:del w:id="334" w:author="Paganetti, Harald" w:date="2018-07-10T17:51:00Z">
        <w:r w:rsidDel="00D46559">
          <w:delText xml:space="preserve">be expected to </w:delText>
        </w:r>
      </w:del>
      <w:r>
        <w:t>have a</w:t>
      </w:r>
      <w:ins w:id="335" w:author="Paganetti, Harald" w:date="2018-07-10T17:51:00Z">
        <w:r w:rsidR="00D46559">
          <w:t>n</w:t>
        </w:r>
      </w:ins>
      <w:del w:id="336" w:author="Paganetti, Harald" w:date="2018-07-10T17:51:00Z">
        <w:r w:rsidDel="00D46559">
          <w:delText xml:space="preserve"> big</w:delText>
        </w:r>
      </w:del>
      <w:r>
        <w:t xml:space="preserve"> impact. A ballpark prediction of the optimization duration after reducing the dose calculation grid and the parallelization could be in the range of 5-120 s</w:t>
      </w:r>
      <w:del w:id="337" w:author="Paganetti, Harald" w:date="2018-07-10T17:51:00Z">
        <w:r w:rsidDel="00D46559">
          <w:delText>, however, this is speculative, which is the reason it was not included in the table</w:delText>
        </w:r>
      </w:del>
      <w:r>
        <w:t>.</w:t>
      </w:r>
    </w:p>
    <w:p w14:paraId="75B6CE7A" w14:textId="77777777" w:rsidR="00666817" w:rsidRDefault="00666817"/>
    <w:tbl>
      <w:tblPr>
        <w:tblW w:w="9360" w:type="dxa"/>
        <w:tblInd w:w="-43" w:type="dxa"/>
        <w:tblBorders>
          <w:top w:val="single" w:sz="2" w:space="0" w:color="000001"/>
          <w:left w:val="single" w:sz="2" w:space="0" w:color="000001"/>
          <w:bottom w:val="single" w:sz="2" w:space="0" w:color="000001"/>
          <w:insideH w:val="single" w:sz="2" w:space="0" w:color="000001"/>
        </w:tblBorders>
        <w:tblCellMar>
          <w:top w:w="55" w:type="dxa"/>
          <w:left w:w="40" w:type="dxa"/>
          <w:bottom w:w="55" w:type="dxa"/>
          <w:right w:w="55" w:type="dxa"/>
        </w:tblCellMar>
        <w:tblLook w:val="04A0" w:firstRow="1" w:lastRow="0" w:firstColumn="1" w:lastColumn="0" w:noHBand="0" w:noVBand="1"/>
      </w:tblPr>
      <w:tblGrid>
        <w:gridCol w:w="2250"/>
        <w:gridCol w:w="1494"/>
        <w:gridCol w:w="1872"/>
        <w:gridCol w:w="1872"/>
        <w:gridCol w:w="1872"/>
      </w:tblGrid>
      <w:tr w:rsidR="00666817" w14:paraId="2C1EE53E" w14:textId="77777777">
        <w:trPr>
          <w:tblHeader/>
        </w:trPr>
        <w:tc>
          <w:tcPr>
            <w:tcW w:w="2250" w:type="dxa"/>
            <w:tcBorders>
              <w:top w:val="single" w:sz="2" w:space="0" w:color="000001"/>
              <w:left w:val="single" w:sz="2" w:space="0" w:color="000001"/>
              <w:bottom w:val="single" w:sz="2" w:space="0" w:color="000001"/>
            </w:tcBorders>
            <w:shd w:val="clear" w:color="auto" w:fill="auto"/>
          </w:tcPr>
          <w:p w14:paraId="011C0AF8" w14:textId="77777777" w:rsidR="00666817" w:rsidRDefault="00432670">
            <w:pPr>
              <w:pStyle w:val="TableHeading"/>
              <w:rPr>
                <w:b w:val="0"/>
                <w:bCs w:val="0"/>
              </w:rPr>
            </w:pPr>
            <w:r>
              <w:rPr>
                <w:b w:val="0"/>
                <w:bCs w:val="0"/>
              </w:rPr>
              <w:t>(All in s)</w:t>
            </w:r>
          </w:p>
        </w:tc>
        <w:tc>
          <w:tcPr>
            <w:tcW w:w="1494" w:type="dxa"/>
            <w:tcBorders>
              <w:top w:val="single" w:sz="2" w:space="0" w:color="000001"/>
              <w:left w:val="single" w:sz="2" w:space="0" w:color="000001"/>
              <w:bottom w:val="single" w:sz="2" w:space="0" w:color="000001"/>
            </w:tcBorders>
            <w:shd w:val="clear" w:color="auto" w:fill="auto"/>
          </w:tcPr>
          <w:p w14:paraId="2BDD8E42" w14:textId="77777777" w:rsidR="00666817" w:rsidRDefault="00432670">
            <w:pPr>
              <w:pStyle w:val="TableHeading"/>
            </w:pPr>
            <w:r>
              <w:t>Minimum</w:t>
            </w:r>
          </w:p>
        </w:tc>
        <w:tc>
          <w:tcPr>
            <w:tcW w:w="1872" w:type="dxa"/>
            <w:tcBorders>
              <w:top w:val="single" w:sz="2" w:space="0" w:color="000001"/>
              <w:left w:val="single" w:sz="2" w:space="0" w:color="000001"/>
              <w:bottom w:val="single" w:sz="2" w:space="0" w:color="000001"/>
            </w:tcBorders>
            <w:shd w:val="clear" w:color="auto" w:fill="auto"/>
          </w:tcPr>
          <w:p w14:paraId="6DA73C5D" w14:textId="77777777" w:rsidR="00666817" w:rsidRDefault="00432670">
            <w:pPr>
              <w:pStyle w:val="TableHeading"/>
            </w:pPr>
            <w:r>
              <w:t>Average</w:t>
            </w:r>
          </w:p>
        </w:tc>
        <w:tc>
          <w:tcPr>
            <w:tcW w:w="1872" w:type="dxa"/>
            <w:tcBorders>
              <w:top w:val="single" w:sz="2" w:space="0" w:color="000001"/>
              <w:left w:val="single" w:sz="2" w:space="0" w:color="000001"/>
              <w:bottom w:val="single" w:sz="2" w:space="0" w:color="000001"/>
            </w:tcBorders>
            <w:shd w:val="clear" w:color="auto" w:fill="auto"/>
          </w:tcPr>
          <w:p w14:paraId="43C39E94" w14:textId="77777777" w:rsidR="00666817" w:rsidRDefault="00432670">
            <w:pPr>
              <w:pStyle w:val="TableHeading"/>
            </w:pPr>
            <w:r>
              <w:t>Maximum</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42A76D74" w14:textId="77777777" w:rsidR="00666817" w:rsidRDefault="00432670">
            <w:pPr>
              <w:pStyle w:val="TableHeading"/>
            </w:pPr>
            <w:r>
              <w:t>Expected</w:t>
            </w:r>
          </w:p>
        </w:tc>
      </w:tr>
      <w:tr w:rsidR="00666817" w14:paraId="06DFA647" w14:textId="77777777">
        <w:tc>
          <w:tcPr>
            <w:tcW w:w="2250" w:type="dxa"/>
            <w:tcBorders>
              <w:top w:val="single" w:sz="2" w:space="0" w:color="000001"/>
              <w:left w:val="single" w:sz="2" w:space="0" w:color="000001"/>
              <w:bottom w:val="single" w:sz="2" w:space="0" w:color="000001"/>
            </w:tcBorders>
            <w:shd w:val="clear" w:color="auto" w:fill="auto"/>
          </w:tcPr>
          <w:p w14:paraId="384D36CB" w14:textId="77777777" w:rsidR="00666817" w:rsidRDefault="00432670">
            <w:pPr>
              <w:pStyle w:val="TableHeading"/>
              <w:jc w:val="left"/>
              <w:rPr>
                <w:b w:val="0"/>
                <w:bCs w:val="0"/>
              </w:rPr>
            </w:pPr>
            <w:r>
              <w:rPr>
                <w:b w:val="0"/>
                <w:bCs w:val="0"/>
              </w:rPr>
              <w:t>Geometrical adapt.</w:t>
            </w:r>
          </w:p>
        </w:tc>
        <w:tc>
          <w:tcPr>
            <w:tcW w:w="1494" w:type="dxa"/>
            <w:tcBorders>
              <w:top w:val="single" w:sz="2" w:space="0" w:color="000001"/>
              <w:left w:val="single" w:sz="2" w:space="0" w:color="000001"/>
              <w:bottom w:val="single" w:sz="2" w:space="0" w:color="000001"/>
            </w:tcBorders>
            <w:shd w:val="clear" w:color="auto" w:fill="auto"/>
          </w:tcPr>
          <w:p w14:paraId="053BD73A" w14:textId="77777777" w:rsidR="00666817" w:rsidRDefault="00432670">
            <w:pPr>
              <w:pStyle w:val="TableHeading"/>
              <w:rPr>
                <w:b w:val="0"/>
                <w:bCs w:val="0"/>
              </w:rPr>
            </w:pPr>
            <w:r>
              <w:rPr>
                <w:b w:val="0"/>
                <w:bCs w:val="0"/>
              </w:rPr>
              <w:t>11.7</w:t>
            </w:r>
          </w:p>
        </w:tc>
        <w:tc>
          <w:tcPr>
            <w:tcW w:w="1872" w:type="dxa"/>
            <w:tcBorders>
              <w:top w:val="single" w:sz="2" w:space="0" w:color="000001"/>
              <w:left w:val="single" w:sz="2" w:space="0" w:color="000001"/>
              <w:bottom w:val="single" w:sz="2" w:space="0" w:color="000001"/>
            </w:tcBorders>
            <w:shd w:val="clear" w:color="auto" w:fill="auto"/>
          </w:tcPr>
          <w:p w14:paraId="63BC7880" w14:textId="77777777" w:rsidR="00666817" w:rsidRDefault="00432670">
            <w:pPr>
              <w:pStyle w:val="TableHeading"/>
              <w:rPr>
                <w:b w:val="0"/>
                <w:bCs w:val="0"/>
              </w:rPr>
            </w:pPr>
            <w:r>
              <w:rPr>
                <w:b w:val="0"/>
                <w:bCs w:val="0"/>
              </w:rPr>
              <w:t>16.9</w:t>
            </w:r>
          </w:p>
        </w:tc>
        <w:tc>
          <w:tcPr>
            <w:tcW w:w="1872" w:type="dxa"/>
            <w:tcBorders>
              <w:top w:val="single" w:sz="2" w:space="0" w:color="000001"/>
              <w:left w:val="single" w:sz="2" w:space="0" w:color="000001"/>
              <w:bottom w:val="single" w:sz="2" w:space="0" w:color="000001"/>
            </w:tcBorders>
            <w:shd w:val="clear" w:color="auto" w:fill="auto"/>
          </w:tcPr>
          <w:p w14:paraId="5067BBB0" w14:textId="77777777" w:rsidR="00666817" w:rsidRDefault="00432670">
            <w:pPr>
              <w:pStyle w:val="TableHeading"/>
              <w:rPr>
                <w:b w:val="0"/>
                <w:bCs w:val="0"/>
              </w:rPr>
            </w:pPr>
            <w:r>
              <w:rPr>
                <w:b w:val="0"/>
                <w:bCs w:val="0"/>
              </w:rPr>
              <w:t>26.6</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36982C13" w14:textId="77777777" w:rsidR="00666817" w:rsidRDefault="00432670">
            <w:pPr>
              <w:pStyle w:val="TableHeading"/>
              <w:rPr>
                <w:b w:val="0"/>
                <w:bCs w:val="0"/>
              </w:rPr>
            </w:pPr>
            <w:r>
              <w:rPr>
                <w:b w:val="0"/>
                <w:bCs w:val="0"/>
              </w:rPr>
              <w:t>1  - 5</w:t>
            </w:r>
          </w:p>
        </w:tc>
      </w:tr>
      <w:tr w:rsidR="00666817" w14:paraId="7232A758" w14:textId="77777777">
        <w:tc>
          <w:tcPr>
            <w:tcW w:w="2250" w:type="dxa"/>
            <w:tcBorders>
              <w:top w:val="single" w:sz="2" w:space="0" w:color="000001"/>
              <w:left w:val="single" w:sz="2" w:space="0" w:color="000001"/>
              <w:bottom w:val="single" w:sz="2" w:space="0" w:color="000001"/>
            </w:tcBorders>
            <w:shd w:val="clear" w:color="auto" w:fill="auto"/>
          </w:tcPr>
          <w:p w14:paraId="4CFAAF4F" w14:textId="77777777" w:rsidR="00666817" w:rsidRDefault="00432670">
            <w:pPr>
              <w:pStyle w:val="TableContents"/>
            </w:pPr>
            <w:r>
              <w:t>gPMC simulation</w:t>
            </w:r>
          </w:p>
        </w:tc>
        <w:tc>
          <w:tcPr>
            <w:tcW w:w="1494" w:type="dxa"/>
            <w:tcBorders>
              <w:top w:val="single" w:sz="2" w:space="0" w:color="000001"/>
              <w:left w:val="single" w:sz="2" w:space="0" w:color="000001"/>
              <w:bottom w:val="single" w:sz="2" w:space="0" w:color="000001"/>
            </w:tcBorders>
            <w:shd w:val="clear" w:color="auto" w:fill="auto"/>
          </w:tcPr>
          <w:p w14:paraId="48244869" w14:textId="77777777" w:rsidR="00666817" w:rsidRDefault="00432670">
            <w:pPr>
              <w:pStyle w:val="TableContents"/>
              <w:jc w:val="center"/>
            </w:pPr>
            <w:r>
              <w:t>115.6</w:t>
            </w:r>
          </w:p>
        </w:tc>
        <w:tc>
          <w:tcPr>
            <w:tcW w:w="1872" w:type="dxa"/>
            <w:tcBorders>
              <w:top w:val="single" w:sz="2" w:space="0" w:color="000001"/>
              <w:left w:val="single" w:sz="2" w:space="0" w:color="000001"/>
              <w:bottom w:val="single" w:sz="2" w:space="0" w:color="000001"/>
            </w:tcBorders>
            <w:shd w:val="clear" w:color="auto" w:fill="auto"/>
          </w:tcPr>
          <w:p w14:paraId="32FAAE66" w14:textId="77777777" w:rsidR="00666817" w:rsidRDefault="00432670">
            <w:pPr>
              <w:pStyle w:val="TableContents"/>
              <w:jc w:val="center"/>
            </w:pPr>
            <w:r>
              <w:t>261.9</w:t>
            </w:r>
          </w:p>
        </w:tc>
        <w:tc>
          <w:tcPr>
            <w:tcW w:w="1872" w:type="dxa"/>
            <w:tcBorders>
              <w:top w:val="single" w:sz="2" w:space="0" w:color="000001"/>
              <w:left w:val="single" w:sz="2" w:space="0" w:color="000001"/>
              <w:bottom w:val="single" w:sz="2" w:space="0" w:color="000001"/>
            </w:tcBorders>
            <w:shd w:val="clear" w:color="auto" w:fill="auto"/>
          </w:tcPr>
          <w:p w14:paraId="5601591E" w14:textId="77777777" w:rsidR="00666817" w:rsidRDefault="00432670">
            <w:pPr>
              <w:pStyle w:val="TableContents"/>
              <w:jc w:val="center"/>
            </w:pPr>
            <w:r>
              <w:t>419.2</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0CC4BA7B" w14:textId="77777777" w:rsidR="00666817" w:rsidRDefault="00432670">
            <w:pPr>
              <w:pStyle w:val="TableContents"/>
              <w:jc w:val="center"/>
            </w:pPr>
            <w:r>
              <w:t>10 - 60</w:t>
            </w:r>
          </w:p>
        </w:tc>
      </w:tr>
      <w:tr w:rsidR="00666817" w14:paraId="76C640FC" w14:textId="77777777">
        <w:tc>
          <w:tcPr>
            <w:tcW w:w="2250" w:type="dxa"/>
            <w:tcBorders>
              <w:top w:val="single" w:sz="2" w:space="0" w:color="000001"/>
              <w:left w:val="single" w:sz="2" w:space="0" w:color="000001"/>
              <w:bottom w:val="single" w:sz="2" w:space="0" w:color="000001"/>
            </w:tcBorders>
            <w:shd w:val="clear" w:color="auto" w:fill="auto"/>
          </w:tcPr>
          <w:p w14:paraId="1C4AD0AF" w14:textId="77777777" w:rsidR="00666817" w:rsidRDefault="00432670">
            <w:pPr>
              <w:pStyle w:val="TableContents"/>
            </w:pPr>
            <w:r>
              <w:t>Weight tuning</w:t>
            </w:r>
          </w:p>
        </w:tc>
        <w:tc>
          <w:tcPr>
            <w:tcW w:w="1494" w:type="dxa"/>
            <w:tcBorders>
              <w:top w:val="single" w:sz="2" w:space="0" w:color="000001"/>
              <w:left w:val="single" w:sz="2" w:space="0" w:color="000001"/>
              <w:bottom w:val="single" w:sz="2" w:space="0" w:color="000001"/>
            </w:tcBorders>
            <w:shd w:val="clear" w:color="auto" w:fill="auto"/>
          </w:tcPr>
          <w:p w14:paraId="7D348AD5" w14:textId="77777777" w:rsidR="00666817" w:rsidRDefault="00432670">
            <w:pPr>
              <w:pStyle w:val="TableContents"/>
              <w:jc w:val="center"/>
            </w:pPr>
            <w:r>
              <w:t>12.0</w:t>
            </w:r>
          </w:p>
        </w:tc>
        <w:tc>
          <w:tcPr>
            <w:tcW w:w="1872" w:type="dxa"/>
            <w:tcBorders>
              <w:top w:val="single" w:sz="2" w:space="0" w:color="000001"/>
              <w:left w:val="single" w:sz="2" w:space="0" w:color="000001"/>
              <w:bottom w:val="single" w:sz="2" w:space="0" w:color="000001"/>
            </w:tcBorders>
            <w:shd w:val="clear" w:color="auto" w:fill="auto"/>
          </w:tcPr>
          <w:p w14:paraId="63BF1599" w14:textId="77777777" w:rsidR="00666817" w:rsidRDefault="00432670">
            <w:pPr>
              <w:pStyle w:val="TableContents"/>
              <w:jc w:val="center"/>
            </w:pPr>
            <w:r>
              <w:t>44.8</w:t>
            </w:r>
          </w:p>
        </w:tc>
        <w:tc>
          <w:tcPr>
            <w:tcW w:w="1872" w:type="dxa"/>
            <w:tcBorders>
              <w:top w:val="single" w:sz="2" w:space="0" w:color="000001"/>
              <w:left w:val="single" w:sz="2" w:space="0" w:color="000001"/>
              <w:bottom w:val="single" w:sz="2" w:space="0" w:color="000001"/>
            </w:tcBorders>
            <w:shd w:val="clear" w:color="auto" w:fill="auto"/>
          </w:tcPr>
          <w:p w14:paraId="34AC711D" w14:textId="77777777" w:rsidR="00666817" w:rsidRDefault="00432670">
            <w:pPr>
              <w:pStyle w:val="TableContents"/>
              <w:jc w:val="center"/>
            </w:pPr>
            <w:r>
              <w:t>198.0</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567C39E7" w14:textId="77777777" w:rsidR="00666817" w:rsidRDefault="00432670">
            <w:pPr>
              <w:pStyle w:val="TableContents"/>
              <w:jc w:val="center"/>
            </w:pPr>
            <w:r>
              <w:t>?</w:t>
            </w:r>
          </w:p>
        </w:tc>
      </w:tr>
      <w:tr w:rsidR="00666817" w14:paraId="723A90D6" w14:textId="77777777">
        <w:tc>
          <w:tcPr>
            <w:tcW w:w="2250" w:type="dxa"/>
            <w:tcBorders>
              <w:top w:val="single" w:sz="2" w:space="0" w:color="000001"/>
              <w:left w:val="single" w:sz="2" w:space="0" w:color="000001"/>
              <w:bottom w:val="single" w:sz="2" w:space="0" w:color="000001"/>
            </w:tcBorders>
            <w:shd w:val="clear" w:color="auto" w:fill="auto"/>
          </w:tcPr>
          <w:p w14:paraId="2EB7FD3B" w14:textId="77777777" w:rsidR="00666817" w:rsidRDefault="00432670">
            <w:pPr>
              <w:pStyle w:val="TableContents"/>
            </w:pPr>
            <w:r>
              <w:t>Total</w:t>
            </w:r>
          </w:p>
        </w:tc>
        <w:tc>
          <w:tcPr>
            <w:tcW w:w="1494" w:type="dxa"/>
            <w:tcBorders>
              <w:top w:val="single" w:sz="2" w:space="0" w:color="000001"/>
              <w:left w:val="single" w:sz="2" w:space="0" w:color="000001"/>
              <w:bottom w:val="single" w:sz="2" w:space="0" w:color="000001"/>
            </w:tcBorders>
            <w:shd w:val="clear" w:color="auto" w:fill="auto"/>
          </w:tcPr>
          <w:p w14:paraId="637A99AC" w14:textId="77777777" w:rsidR="00666817" w:rsidRDefault="00432670">
            <w:pPr>
              <w:pStyle w:val="TableContents"/>
              <w:jc w:val="center"/>
            </w:pPr>
            <w:r>
              <w:t>-</w:t>
            </w:r>
          </w:p>
        </w:tc>
        <w:tc>
          <w:tcPr>
            <w:tcW w:w="1872" w:type="dxa"/>
            <w:tcBorders>
              <w:top w:val="single" w:sz="2" w:space="0" w:color="000001"/>
              <w:left w:val="single" w:sz="2" w:space="0" w:color="000001"/>
              <w:bottom w:val="single" w:sz="2" w:space="0" w:color="000001"/>
            </w:tcBorders>
            <w:shd w:val="clear" w:color="auto" w:fill="auto"/>
          </w:tcPr>
          <w:p w14:paraId="71664222" w14:textId="77777777" w:rsidR="00666817" w:rsidRDefault="00432670">
            <w:pPr>
              <w:pStyle w:val="TableContents"/>
              <w:jc w:val="center"/>
            </w:pPr>
            <w:r>
              <w:t>322.7</w:t>
            </w:r>
          </w:p>
        </w:tc>
        <w:tc>
          <w:tcPr>
            <w:tcW w:w="1872" w:type="dxa"/>
            <w:tcBorders>
              <w:top w:val="single" w:sz="2" w:space="0" w:color="000001"/>
              <w:left w:val="single" w:sz="2" w:space="0" w:color="000001"/>
              <w:bottom w:val="single" w:sz="2" w:space="0" w:color="000001"/>
            </w:tcBorders>
            <w:shd w:val="clear" w:color="auto" w:fill="auto"/>
          </w:tcPr>
          <w:p w14:paraId="7B040CB5" w14:textId="77777777" w:rsidR="00666817" w:rsidRDefault="00432670">
            <w:pPr>
              <w:pStyle w:val="TableContents"/>
              <w:jc w:val="center"/>
            </w:pPr>
            <w:r>
              <w:t>-</w:t>
            </w:r>
          </w:p>
        </w:tc>
        <w:tc>
          <w:tcPr>
            <w:tcW w:w="1872" w:type="dxa"/>
            <w:tcBorders>
              <w:top w:val="single" w:sz="2" w:space="0" w:color="000001"/>
              <w:left w:val="single" w:sz="2" w:space="0" w:color="000001"/>
              <w:bottom w:val="single" w:sz="2" w:space="0" w:color="000001"/>
              <w:right w:val="single" w:sz="2" w:space="0" w:color="000001"/>
            </w:tcBorders>
            <w:shd w:val="clear" w:color="auto" w:fill="auto"/>
          </w:tcPr>
          <w:p w14:paraId="65686D6B" w14:textId="77777777" w:rsidR="00666817" w:rsidRDefault="00432670">
            <w:pPr>
              <w:pStyle w:val="TableContents"/>
              <w:jc w:val="center"/>
            </w:pPr>
            <w:r>
              <w:t>~ 60 - 120</w:t>
            </w:r>
          </w:p>
        </w:tc>
      </w:tr>
    </w:tbl>
    <w:p w14:paraId="4BD36252" w14:textId="77777777" w:rsidR="00666817" w:rsidRDefault="00432670">
      <w:pPr>
        <w:jc w:val="center"/>
      </w:pPr>
      <w:r>
        <w:rPr>
          <w:sz w:val="22"/>
          <w:szCs w:val="22"/>
        </w:rPr>
        <w:t>Table 3: Time needed with the available hardware and software. To the right, expected time with the improvements explained in the text.</w:t>
      </w:r>
    </w:p>
    <w:p w14:paraId="076FB1F1" w14:textId="77777777" w:rsidR="00666817" w:rsidRDefault="00666817"/>
    <w:p w14:paraId="630A2F55" w14:textId="77777777" w:rsidR="00666817" w:rsidRDefault="00666817"/>
    <w:p w14:paraId="18C6C658" w14:textId="77777777" w:rsidR="00666817" w:rsidRDefault="00432670">
      <w:pPr>
        <w:rPr>
          <w:b/>
          <w:bCs/>
          <w:sz w:val="28"/>
          <w:szCs w:val="28"/>
        </w:rPr>
      </w:pPr>
      <w:r>
        <w:rPr>
          <w:b/>
          <w:bCs/>
          <w:sz w:val="28"/>
          <w:szCs w:val="28"/>
        </w:rPr>
        <w:t>Conclusions and outlook</w:t>
      </w:r>
    </w:p>
    <w:p w14:paraId="1CB3D81E" w14:textId="77777777" w:rsidR="00666817" w:rsidRDefault="00666817"/>
    <w:p w14:paraId="3A76A894" w14:textId="6534FE56" w:rsidR="00666817" w:rsidRDefault="00432670">
      <w:pPr>
        <w:jc w:val="both"/>
      </w:pPr>
      <w:r>
        <w:t xml:space="preserve">An algorithm was presented that </w:t>
      </w:r>
      <w:del w:id="338" w:author="Paganetti, Harald" w:date="2018-07-10T17:52:00Z">
        <w:r w:rsidDel="00064B6F">
          <w:delText xml:space="preserve">was </w:delText>
        </w:r>
      </w:del>
      <w:ins w:id="339" w:author="Paganetti, Harald" w:date="2018-07-10T17:52:00Z">
        <w:r w:rsidR="00064B6F">
          <w:t>is</w:t>
        </w:r>
        <w:r w:rsidR="00064B6F">
          <w:t xml:space="preserve"> </w:t>
        </w:r>
      </w:ins>
      <w:r>
        <w:t>capable of yielding adapted plans of similar quality as the original treatment plans. Adaptation of beamlet’s position and energy alone (</w:t>
      </w:r>
      <w:del w:id="340" w:author="Paganetti, Harald" w:date="2018-07-10T17:52:00Z">
        <w:r w:rsidDel="00064B6F">
          <w:delText xml:space="preserve">here termed as </w:delText>
        </w:r>
      </w:del>
      <w:r>
        <w:t xml:space="preserve">geometrical adaptation) was </w:t>
      </w:r>
      <w:del w:id="341" w:author="Paganetti, Harald" w:date="2018-07-10T17:52:00Z">
        <w:r w:rsidDel="00064B6F">
          <w:delText xml:space="preserve">proven </w:delText>
        </w:r>
      </w:del>
      <w:ins w:id="342" w:author="Paganetti, Harald" w:date="2018-07-10T17:52:00Z">
        <w:r w:rsidR="00064B6F">
          <w:t>shown</w:t>
        </w:r>
        <w:r w:rsidR="00064B6F">
          <w:t xml:space="preserve"> </w:t>
        </w:r>
      </w:ins>
      <w:r>
        <w:t xml:space="preserve">to be insufficient. However, tuning the weight of a subset of beamlets after this geometrical adaptation was </w:t>
      </w:r>
      <w:del w:id="343" w:author="Paganetti, Harald" w:date="2018-07-10T17:52:00Z">
        <w:r w:rsidDel="00064B6F">
          <w:delText xml:space="preserve">proven </w:delText>
        </w:r>
      </w:del>
      <w:r>
        <w:t xml:space="preserve">successful. Several geometrical adaptation modes were individually tested and compared. It was shown that allowing the change of individual beamlets position and energy (the Free mode) yielded the best results, although using an isocenter shift with free energy changes </w:t>
      </w:r>
      <w:del w:id="344" w:author="Paganetti, Harald" w:date="2018-07-10T17:53:00Z">
        <w:r w:rsidDel="00064B6F">
          <w:delText xml:space="preserve">also </w:delText>
        </w:r>
      </w:del>
      <w:r>
        <w:t xml:space="preserve">yielded results very close to it. A consequence of these adaptation modes is the creation of many energy layers that might deem the plan undeliverable. This </w:t>
      </w:r>
      <w:ins w:id="345" w:author="Paganetti, Harald" w:date="2018-07-10T17:53:00Z">
        <w:r w:rsidR="00064B6F">
          <w:t>c</w:t>
        </w:r>
      </w:ins>
      <w:del w:id="346" w:author="Paganetti, Harald" w:date="2018-07-10T17:53:00Z">
        <w:r w:rsidDel="00064B6F">
          <w:delText>w</w:delText>
        </w:r>
      </w:del>
      <w:r>
        <w:t>ould be alleviated by clustering them in a number of layers considered deliverable</w:t>
      </w:r>
      <w:del w:id="347" w:author="Paganetti, Harald" w:date="2018-07-10T17:53:00Z">
        <w:r w:rsidDel="00064B6F">
          <w:delText>, but it was not yet studied</w:delText>
        </w:r>
      </w:del>
      <w:r>
        <w:t xml:space="preserve">. </w:t>
      </w:r>
      <w:ins w:id="348" w:author="Paganetti, Harald" w:date="2018-07-10T17:53:00Z">
        <w:r w:rsidR="00064B6F">
          <w:t>While t</w:t>
        </w:r>
      </w:ins>
      <w:del w:id="349" w:author="Paganetti, Harald" w:date="2018-07-10T17:53:00Z">
        <w:r w:rsidDel="00064B6F">
          <w:delText>T</w:delText>
        </w:r>
      </w:del>
      <w:r>
        <w:t>he usage of range shifters for the energy adaptation may prevent the creation of these energy layers</w:t>
      </w:r>
      <w:del w:id="350" w:author="Paganetti, Harald" w:date="2018-07-10T17:53:00Z">
        <w:r w:rsidDel="00064B6F">
          <w:delText>, however</w:delText>
        </w:r>
      </w:del>
      <w:r>
        <w:t>, these modes gave higher doses to the CTV and OARs.</w:t>
      </w:r>
    </w:p>
    <w:p w14:paraId="752DF9A6" w14:textId="489EE65F" w:rsidR="00666817" w:rsidDel="00AD2959" w:rsidRDefault="00432670" w:rsidP="00AD2959">
      <w:pPr>
        <w:ind w:firstLine="360"/>
        <w:jc w:val="both"/>
        <w:rPr>
          <w:del w:id="351" w:author="Paganetti, Harald" w:date="2018-07-10T17:58:00Z"/>
        </w:rPr>
        <w:pPrChange w:id="352" w:author="Paganetti, Harald" w:date="2018-07-10T17:58:00Z">
          <w:pPr>
            <w:ind w:firstLine="360"/>
            <w:jc w:val="both"/>
          </w:pPr>
        </w:pPrChange>
      </w:pPr>
      <w:r>
        <w:lastRenderedPageBreak/>
        <w:t>The</w:t>
      </w:r>
      <w:ins w:id="353" w:author="Paganetti, Harald" w:date="2018-07-10T17:56:00Z">
        <w:r w:rsidR="00AD2959">
          <w:t xml:space="preserve"> efficiency of our</w:t>
        </w:r>
      </w:ins>
      <w:del w:id="354" w:author="Paganetti, Harald" w:date="2018-07-10T17:56:00Z">
        <w:r w:rsidDel="00AD2959">
          <w:delText xml:space="preserve"> timing here reported might grant its usability within an</w:delText>
        </w:r>
      </w:del>
      <w:r>
        <w:t xml:space="preserve"> online adaptation workflow</w:t>
      </w:r>
      <w:ins w:id="355" w:author="Paganetti, Harald" w:date="2018-07-10T17:56:00Z">
        <w:r w:rsidR="00AD2959">
          <w:t xml:space="preserve"> makes the method </w:t>
        </w:r>
      </w:ins>
      <w:ins w:id="356" w:author="Paganetti, Harald" w:date="2018-07-10T17:57:00Z">
        <w:r w:rsidR="00AD2959">
          <w:t>applicable</w:t>
        </w:r>
      </w:ins>
      <w:ins w:id="357" w:author="Paganetti, Harald" w:date="2018-07-10T17:56:00Z">
        <w:r w:rsidR="00AD2959">
          <w:t xml:space="preserve"> </w:t>
        </w:r>
      </w:ins>
      <w:ins w:id="358" w:author="Paganetti, Harald" w:date="2018-07-10T17:57:00Z">
        <w:r w:rsidR="00AD2959">
          <w:t xml:space="preserve">for on-line adaptation while the patient is set up for treatment. </w:t>
        </w:r>
      </w:ins>
      <w:del w:id="359" w:author="Paganetti, Harald" w:date="2018-07-10T17:57:00Z">
        <w:r w:rsidDel="00AD2959">
          <w:delText>, depending on the institution requirements. Furthermore, simple p</w:delText>
        </w:r>
      </w:del>
      <w:ins w:id="360" w:author="Paganetti, Harald" w:date="2018-07-10T17:57:00Z">
        <w:r w:rsidR="00AD2959">
          <w:t>P</w:t>
        </w:r>
      </w:ins>
      <w:r>
        <w:t xml:space="preserve">arallelization and hardware improvements </w:t>
      </w:r>
      <w:del w:id="361" w:author="Paganetti, Harald" w:date="2018-07-10T17:57:00Z">
        <w:r w:rsidDel="00AD2959">
          <w:delText xml:space="preserve">will </w:delText>
        </w:r>
      </w:del>
      <w:ins w:id="362" w:author="Paganetti, Harald" w:date="2018-07-10T17:57:00Z">
        <w:r w:rsidR="00AD2959">
          <w:t>might improve</w:t>
        </w:r>
      </w:ins>
      <w:del w:id="363" w:author="Paganetti, Harald" w:date="2018-07-10T17:57:00Z">
        <w:r w:rsidDel="00AD2959">
          <w:delText>bring</w:delText>
        </w:r>
      </w:del>
      <w:r>
        <w:t xml:space="preserve"> the framework </w:t>
      </w:r>
      <w:ins w:id="364" w:author="Paganetti, Harald" w:date="2018-07-10T17:57:00Z">
        <w:r w:rsidR="00AD2959">
          <w:t>even further</w:t>
        </w:r>
      </w:ins>
      <w:del w:id="365" w:author="Paganetti, Harald" w:date="2018-07-10T17:57:00Z">
        <w:r w:rsidDel="00AD2959">
          <w:delText>into faster times</w:delText>
        </w:r>
      </w:del>
      <w:r>
        <w:t xml:space="preserve">. The full adaptation workflow would </w:t>
      </w:r>
      <w:del w:id="366" w:author="Paganetti, Harald" w:date="2018-07-10T17:58:00Z">
        <w:r w:rsidDel="00AD2959">
          <w:delText xml:space="preserve">also </w:delText>
        </w:r>
      </w:del>
      <w:r>
        <w:t xml:space="preserve">need to perform the CBCT acquisition and processing, the DIR calculation and the contour propagation and verification. </w:t>
      </w:r>
      <w:del w:id="367" w:author="Paganetti, Harald" w:date="2018-07-10T17:58:00Z">
        <w:r w:rsidDel="00AD2959">
          <w:delText>Further investigations on these topics should be conducted.</w:delText>
        </w:r>
      </w:del>
    </w:p>
    <w:p w14:paraId="7FCF44DF" w14:textId="58114300" w:rsidR="00666817" w:rsidRDefault="00432670" w:rsidP="00AD2959">
      <w:pPr>
        <w:ind w:firstLine="360"/>
        <w:jc w:val="both"/>
      </w:pPr>
      <w:del w:id="368" w:author="Paganetti, Harald" w:date="2018-07-10T17:58:00Z">
        <w:r w:rsidDel="00AD2959">
          <w:delText>Thus, the algorithm here presented has the potential to be applied within an online adaptation workflow. Its</w:delText>
        </w:r>
      </w:del>
      <w:ins w:id="369" w:author="Paganetti, Harald" w:date="2018-07-10T17:58:00Z">
        <w:r w:rsidR="00AD2959">
          <w:t>Our methods</w:t>
        </w:r>
      </w:ins>
      <w:del w:id="370" w:author="Paganetti, Harald" w:date="2018-07-10T17:58:00Z">
        <w:r w:rsidDel="00AD2959">
          <w:delText xml:space="preserve"> application</w:delText>
        </w:r>
      </w:del>
      <w:r>
        <w:t xml:space="preserve"> may allow margin reduction and the consequent plan quality improvement, as well as reduce the number of </w:t>
      </w:r>
      <w:del w:id="371" w:author="Paganetti, Harald" w:date="2018-07-10T17:58:00Z">
        <w:r w:rsidDel="00AD2959">
          <w:delText xml:space="preserve">need </w:delText>
        </w:r>
      </w:del>
      <w:ins w:id="372" w:author="Paganetti, Harald" w:date="2018-07-10T17:58:00Z">
        <w:r w:rsidR="00AD2959">
          <w:t>required</w:t>
        </w:r>
        <w:r w:rsidR="00AD2959">
          <w:t xml:space="preserve"> </w:t>
        </w:r>
      </w:ins>
      <w:r>
        <w:t xml:space="preserve">re-plans </w:t>
      </w:r>
      <w:del w:id="373" w:author="Paganetti, Harald" w:date="2018-07-10T17:58:00Z">
        <w:r w:rsidDel="00AD2959">
          <w:delText xml:space="preserve">in </w:delText>
        </w:r>
      </w:del>
      <w:ins w:id="374" w:author="Paganetti, Harald" w:date="2018-07-10T17:58:00Z">
        <w:r w:rsidR="00AD2959">
          <w:t>for</w:t>
        </w:r>
        <w:r w:rsidR="00AD2959">
          <w:t xml:space="preserve"> </w:t>
        </w:r>
      </w:ins>
      <w:r>
        <w:t>H&amp;N</w:t>
      </w:r>
      <w:ins w:id="375" w:author="Paganetti, Harald" w:date="2018-07-10T17:58:00Z">
        <w:r w:rsidR="00AD2959">
          <w:t xml:space="preserve"> cancer treatments</w:t>
        </w:r>
      </w:ins>
      <w:bookmarkStart w:id="376" w:name="_GoBack"/>
      <w:bookmarkEnd w:id="376"/>
      <w:r>
        <w:t>.</w:t>
      </w:r>
    </w:p>
    <w:p w14:paraId="4D920AAF" w14:textId="77777777" w:rsidR="00666817" w:rsidRDefault="00666817">
      <w:pPr>
        <w:jc w:val="both"/>
      </w:pPr>
    </w:p>
    <w:p w14:paraId="76B0B629" w14:textId="77777777" w:rsidR="00666817" w:rsidRDefault="00666817">
      <w:pPr>
        <w:jc w:val="both"/>
      </w:pPr>
    </w:p>
    <w:p w14:paraId="744933E2" w14:textId="77777777" w:rsidR="00666817" w:rsidRDefault="00432670">
      <w:pPr>
        <w:pStyle w:val="Bibliography1"/>
      </w:pPr>
      <w:bookmarkStart w:id="377" w:name="__UnoMark__2006_786919176"/>
      <w:bookmarkEnd w:id="377"/>
      <w:r>
        <w:t>Ahn, P.H., Lukens, J.N., Teo, B.-K.K., Kirk, M., Lin, A., 2014. The use of proton therapy in the treatment of head and neck cancers. Cancer J. Sudbury Mass 20, 421–426. https://doi.org/10.1097/PPO.0000000000000077</w:t>
      </w:r>
    </w:p>
    <w:p w14:paraId="37586202" w14:textId="77777777" w:rsidR="00666817" w:rsidRDefault="00432670">
      <w:pPr>
        <w:pStyle w:val="Bibliography1"/>
      </w:pPr>
      <w:r>
        <w:t>Arai, K., Kadoya, N., Kato, T., Endo, H., Komori, S., Abe, Y., Nakamura, T., Wada, H., Kikuchi, Y., Takai, Y., Jingu, K., 2017. Feasibility of CBCT-based proton dose calculation using a histogram-matching algorithm in proton beam therapy. Phys. Medica PM Int. J. Devoted Appl. Phys. Med. Biol. Off. J. Ital. Assoc. Biomed. Phys. AIFB 33, 68–76. https://doi.org/10.1016/j.ejmp.2016.12.006</w:t>
      </w:r>
    </w:p>
    <w:p w14:paraId="54B4B8C6" w14:textId="77777777" w:rsidR="00666817" w:rsidRDefault="00432670">
      <w:pPr>
        <w:pStyle w:val="Bibliography1"/>
      </w:pPr>
      <w:r>
        <w:t>Arts, T., Breedveld, S., de Jong, M.A., Astreinidou, E., Tans, L., Keskin-Cambay, F., Krol, A.D.G., van de Water, S., Bijman, R.G., Hoogeman, M.S., 2017. The impact of treatment accuracy on proton therapy patient selection for oropharyngeal cancer patients. Radiother. Oncol. J. Eur. Soc. Ther. Radiol. Oncol. 125, 520–525. https://doi.org/10.1016/j.radonc.2017.09.028</w:t>
      </w:r>
    </w:p>
    <w:p w14:paraId="342159CC" w14:textId="77777777" w:rsidR="00666817" w:rsidRDefault="00432670">
      <w:pPr>
        <w:pStyle w:val="Bibliography1"/>
      </w:pPr>
      <w:r>
        <w:t>Bernatowicz, K., Geets, X., Barragan, A., Janssens, G., Souris, K., Sterpin, E., 2018. Feasibility of online IMPT adaptation using fast, automatic and robust dose restoration. Phys. Med. Biol. https://doi.org/10.1088/1361-6560/aaba8c</w:t>
      </w:r>
    </w:p>
    <w:p w14:paraId="7E7EC717" w14:textId="77777777" w:rsidR="00666817" w:rsidRDefault="00432670">
      <w:pPr>
        <w:pStyle w:val="Bibliography1"/>
      </w:pPr>
      <w:r>
        <w:t>Blanchard, P., Garden, A.S., Gunn, G.B., Rosenthal, D.I., Morrison, W.H., Hernandez, M., Crutison, J., Lee, J.J., Ye, R., Fuller, C.D., Mohamed, A.S.R., Hutcheson, K.A., Holliday, E.B., Thaker, N.G., Sturgis, E.M., Kies, M.S., Zhu, X.R., Mohan, R., Frank, S.J., 2016. Intensity-modulated proton beam therapy (IMPT) versus intensity-modulated photon therapy (IMRT) for patients with oropharynx cancer - A case matched analysis. Radiother. Oncol. J. Eur. Soc. Ther. Radiol. Oncol. 120, 48–55. https://doi.org/10.1016/j.radonc.2016.05.022</w:t>
      </w:r>
    </w:p>
    <w:p w14:paraId="60A8B158" w14:textId="77777777" w:rsidR="00666817" w:rsidRDefault="00432670">
      <w:pPr>
        <w:pStyle w:val="Bibliography1"/>
      </w:pPr>
      <w:r>
        <w:t>Giantsoudi, D., Schuemann, J., Jia, X., Dowdell, S., Jiang, S., Paganetti, H., 2015. Validation of a GPU-based Monte Carlo code (gPMC) for proton radiation therapy: clinical cases study. Phys. Med. Biol. 60, 2257. https://doi.org/10.1088/0031-9155/60/6/2257</w:t>
      </w:r>
    </w:p>
    <w:p w14:paraId="42A85DB4" w14:textId="77777777" w:rsidR="00666817" w:rsidRDefault="00432670">
      <w:pPr>
        <w:pStyle w:val="Bibliography1"/>
      </w:pPr>
      <w:r>
        <w:t>Jagt, T.Z., Breedveld, S., van de Water, S., Heijmen, B., Hoogeman, M., 2017. Near real-time automated dose restoration in IMPT to compensate for daily tissue density variations in prostate cancer. Phys. Med. Biol. https://doi.org/10.1088/1361-6560/aa5c12</w:t>
      </w:r>
    </w:p>
    <w:p w14:paraId="501F88F9" w14:textId="77777777" w:rsidR="00666817" w:rsidRDefault="00432670">
      <w:pPr>
        <w:pStyle w:val="Bibliography1"/>
      </w:pPr>
      <w:r>
        <w:t>Jia, X., Schümann, J., Paganetti, H., Jiang, S.B., 2012. GPU-based fast Monte Carlo dose calculation for proton therapy. Phys. Med. Biol. 57, 7783. https://doi.org/10.1088/0031-9155/57/23/7783</w:t>
      </w:r>
    </w:p>
    <w:p w14:paraId="64D69657" w14:textId="77777777" w:rsidR="00666817" w:rsidRDefault="00432670">
      <w:pPr>
        <w:pStyle w:val="Bibliography1"/>
      </w:pPr>
      <w:r>
        <w:t>Kim, J., Park, Y.-K., Sharp, G., Busse, P., Winey, B., 2017. Water equivalent path length calculations using scatter-corrected head and neck CBCT images to evaluate patients for adaptive proton therapy. Phys. Med. Biol. 62, 59–72. https://doi.org/10.1088/1361-6560/62/1/59</w:t>
      </w:r>
    </w:p>
    <w:p w14:paraId="1752784D" w14:textId="77777777" w:rsidR="00666817" w:rsidRDefault="00432670">
      <w:pPr>
        <w:pStyle w:val="Bibliography1"/>
      </w:pPr>
      <w:r>
        <w:lastRenderedPageBreak/>
        <w:t>Kurz, C., Dedes, G., Resch, A., Reiner, M., Ganswindt, U., Nijhuis, R., Thieke, C., Belka, C., Parodi, K., Landry, G., 2015. Comparing cone-beam CT intensity correction methods for dose recalculation in adaptive intensity-modulated photon and proton therapy for head and neck cancer. Acta Oncol. 54, 1651–1657. https://doi.org/10.3109/0284186X.2015.1061206</w:t>
      </w:r>
    </w:p>
    <w:p w14:paraId="51DDDCA4" w14:textId="77777777" w:rsidR="00666817" w:rsidRDefault="00432670">
      <w:pPr>
        <w:pStyle w:val="Bibliography1"/>
      </w:pPr>
      <w:r>
        <w:t>Kurz, C., Kamp, F., Park, Y.-K., Zöllner, C., Rit, S., Hansen, D., Podesta, M., Sharp, G.C., Li, M., Reiner, M., Hofmaier, J., Neppl, S., Thieke, C., Nijhuis, R., Ganswindt, U., Belka, C., Winey, B.A., Parodi, K., Landry, G., 2016a. Investigating deformable image registration and scatter correction for CBCT-based dose calculation in adaptive IMPT. Med. Phys. 43, 5635. https://doi.org/10.1118/1.4962933</w:t>
      </w:r>
    </w:p>
    <w:p w14:paraId="47666209" w14:textId="77777777" w:rsidR="00666817" w:rsidRDefault="00432670">
      <w:pPr>
        <w:pStyle w:val="Bibliography1"/>
      </w:pPr>
      <w:r>
        <w:t>Kurz, C., Nijhuis, R., Reiner, M., Ganswindt, U., Thieke, C., Belka, C., Parodi, K., Landry, G., 2016b. Feasibility of automated proton therapy plan adaptation for head and neck tumors using cone beam CT images. Radiat. Oncol. Lond. Engl. 11. https://doi.org/10.1186/s13014-016-0641-7</w:t>
      </w:r>
    </w:p>
    <w:p w14:paraId="3DCBC0AC" w14:textId="77777777" w:rsidR="00666817" w:rsidRDefault="00432670">
      <w:pPr>
        <w:pStyle w:val="Bibliography1"/>
      </w:pPr>
      <w:r>
        <w:t>Landry, G., Nijhuis, R., Dedes, G., Handrack, J., Thieke, C., Janssens, G., Xivry, J.O. de, Reiner, M., Kamp, F., Wilkens, J.J., Paganelli, C., Riboldi, M., Baroni, G., Ganswindt, U., Belka, C., Parodi, K., 2015. Investigating CT to CBCT image registration for head and neck proton therapy as a tool for daily dose recalculation. Med. Phys. 42, 1354–1366. https://doi.org/10.1118/1.4908223</w:t>
      </w:r>
    </w:p>
    <w:p w14:paraId="4CAB5250" w14:textId="77777777" w:rsidR="00666817" w:rsidRDefault="00432670">
      <w:pPr>
        <w:pStyle w:val="Bibliography1"/>
      </w:pPr>
      <w:r>
        <w:t>Leeman, J.E., Romesser, P.B., Zhou, Y., McBride, S., Riaz, N., Sherman, E., Cohen, M.A., Cahlon, O., Lee, N., 2017. Proton therapy for head and neck cancer: expanding the therapeutic window. Lancet Oncol. 18, e254–e265. https://doi.org/10.1016/S1470-2045(17)30179-1</w:t>
      </w:r>
    </w:p>
    <w:p w14:paraId="63819A02" w14:textId="77777777" w:rsidR="00666817" w:rsidRDefault="00432670">
      <w:pPr>
        <w:pStyle w:val="Bibliography1"/>
      </w:pPr>
      <w:r>
        <w:t>Liebl, J., Paganetti, H., Zhu, M., Winey, B.A., 2014. The influence of patient positioning uncertainties in proton radiotherapy on proton range and dose distributions. Med. Phys. 41, n/a-n/a. https://doi.org/10.1118/1.4892601</w:t>
      </w:r>
    </w:p>
    <w:p w14:paraId="7DFE1B7C" w14:textId="77777777" w:rsidR="00666817" w:rsidRDefault="00432670">
      <w:pPr>
        <w:pStyle w:val="Bibliography1"/>
      </w:pPr>
      <w:r>
        <w:t>Liu, W., Frank, S.J., Li, X., Li, Y., Park, P.C., Dong, L., Ronald Zhu, X., Mohan, R., 2013. Effectiveness of robust optimization in intensity-modulated proton therapy planning for head and neck cancers. Med. Phys. 40, 051711. https://doi.org/10.1118/1.4801899</w:t>
      </w:r>
    </w:p>
    <w:p w14:paraId="18715F4F" w14:textId="77777777" w:rsidR="00666817" w:rsidRDefault="00432670">
      <w:pPr>
        <w:pStyle w:val="Bibliography1"/>
      </w:pPr>
      <w:r>
        <w:t>Lomax, A.J., 2008. Intensity modulated proton therapy and its sensitivity to treatment uncertainties 2: the potential effects of inter-fraction and inter-field motions. Phys. Med. Biol. 53, 1043. https://doi.org/10.1088/0031-9155/53/4/015</w:t>
      </w:r>
    </w:p>
    <w:p w14:paraId="50620588" w14:textId="77777777" w:rsidR="00666817" w:rsidRDefault="00432670">
      <w:pPr>
        <w:pStyle w:val="Bibliography1"/>
      </w:pPr>
      <w:r>
        <w:t>McKeever, M.R., Sio, T.T., Gunn, G.B., Holliday, E.B., Blanchard, P., Kies, M.S., Weber, R.S., Frank, S.J., 2016. Reduced acute toxicity and improved efficacy from intensity-modulated proton therapy (IMPT) for the management of head and neck cancer. Chin. Clin. Oncol. 5, 54. https://doi.org/10.21037/cco.2016.07.03</w:t>
      </w:r>
    </w:p>
    <w:p w14:paraId="5B7B1636" w14:textId="77777777" w:rsidR="00666817" w:rsidRDefault="00432670">
      <w:pPr>
        <w:pStyle w:val="Bibliography1"/>
      </w:pPr>
      <w:r>
        <w:t>Moriya, S., Tachibana, H., Hotta, K., Nakamura, N., Sakae, T., Akimoto, T., 2017. Feasibility of dynamic adaptive passive scattering proton therapy with computed tomography image guidance in the lung. Med. Phys. 44, 4474–4481. https://doi.org/10.1002/mp.12444</w:t>
      </w:r>
    </w:p>
    <w:p w14:paraId="1C0FED5C" w14:textId="77777777" w:rsidR="00666817" w:rsidRDefault="00432670">
      <w:pPr>
        <w:pStyle w:val="Bibliography1"/>
      </w:pPr>
      <w:r>
        <w:t>Niu, T., Al-Basheer, A., Zhu, L., 2012. Quantitative cone-beam CT imaging in radiation therapy using planning CT as a prior: First patient studies. Med. Phys. 39, 1991–2000. https://doi.org/10.1118/1.3693050</w:t>
      </w:r>
    </w:p>
    <w:p w14:paraId="2A11B0CC" w14:textId="77777777" w:rsidR="00666817" w:rsidRDefault="00432670">
      <w:pPr>
        <w:pStyle w:val="Bibliography1"/>
      </w:pPr>
      <w:r>
        <w:t>Niu, T., Sun, M., Star-Lack, J., Gao, H., Fan, Q., Zhu, L., 2010. Shading correction for on-board cone-beam CT in radiation therapy using planning MDCT images. Med. Phys. 37, 5395–5406. https://doi.org/10.1118/1.3483260</w:t>
      </w:r>
    </w:p>
    <w:p w14:paraId="03B85BCD" w14:textId="77777777" w:rsidR="00666817" w:rsidRDefault="00432670">
      <w:pPr>
        <w:pStyle w:val="Bibliography1"/>
      </w:pPr>
      <w:r>
        <w:t xml:space="preserve">Oliver, J.A., Zeidan, O., Meeks, S.L., Shah, A.P., Pukala, J., Kelly, P., Ramakrishna, N.R., Willoughby, T.R., 2018. Commissioning an in-room mobile CT for adaptive proton therapy with </w:t>
      </w:r>
      <w:r>
        <w:lastRenderedPageBreak/>
        <w:t>a compact proton system. J. Appl. Clin. Med. Phys. 19, 149–158. https://doi.org/10.1002/acm2.12319</w:t>
      </w:r>
    </w:p>
    <w:p w14:paraId="52A68B35" w14:textId="77777777" w:rsidR="00666817" w:rsidRDefault="00432670">
      <w:pPr>
        <w:pStyle w:val="Bibliography1"/>
      </w:pPr>
      <w:r>
        <w:t>Paganetti, H., 2012. Range uncertainties in proton therapy and the role of Monte Carlo simulations. Phys. Med. Biol. 57, R99. https://doi.org/10.1088/0031-9155/57/11/R99</w:t>
      </w:r>
    </w:p>
    <w:p w14:paraId="5A3751E2" w14:textId="77777777" w:rsidR="00666817" w:rsidRDefault="00432670">
      <w:pPr>
        <w:pStyle w:val="Bibliography1"/>
      </w:pPr>
      <w:r>
        <w:t>Park, Y.-K., Sharp, G.C., Phillips, J., Winey, B.A., 2015. Proton dose calculation on scatter-corrected CBCT image: Feasibility study for adaptive proton therapy. Med. Phys. 42, 4449–4459. https://doi.org/10.1118/1.4923179</w:t>
      </w:r>
    </w:p>
    <w:p w14:paraId="174D3EF2" w14:textId="77777777" w:rsidR="00666817" w:rsidRDefault="00432670">
      <w:pPr>
        <w:pStyle w:val="Bibliography1"/>
      </w:pPr>
      <w:r>
        <w:t>Peroni, M., Ciardo, D., Spadea, M.F., Riboldi, M., Comi, S., Alterio, D., Baroni, G., Orecchia, R., 2012. Automatic Segmentation and Online virtualCT in Head-and-Neck Adaptive Radiation Therapy. Int. J. Radiat. Oncol. 84, e427–e433. https://doi.org/10.1016/j.ijrobp.2012.04.003</w:t>
      </w:r>
    </w:p>
    <w:p w14:paraId="0974765A" w14:textId="77777777" w:rsidR="00666817" w:rsidRDefault="00432670">
      <w:pPr>
        <w:pStyle w:val="Bibliography1"/>
      </w:pPr>
      <w:r>
        <w:t>Qin, N., Botas, P., Giantsoudi, D., Schuemann, J., Tian, Z., Jiang, S.B., Paganetti, H., Jia, X., 2016. Recent developments and comprehensive evaluations of a GPU-based Monte Carlo package for proton therapy. Phys. Med. Biol. 61, 7347–7362. https://doi.org/10.1088/0031-9155/61/20/7347</w:t>
      </w:r>
    </w:p>
    <w:p w14:paraId="53ED0328" w14:textId="77777777" w:rsidR="00666817" w:rsidRDefault="00432670">
      <w:pPr>
        <w:pStyle w:val="Bibliography1"/>
      </w:pPr>
      <w:r>
        <w:t>Shackleford, J.A., n.d. Plastimatch 1.6 - Current Capabilities and Future Directions [WWW Document]. URL http://igtpg.spl.harvard.edu/publications/item/view/2371 (accessed 4.4.17).</w:t>
      </w:r>
    </w:p>
    <w:p w14:paraId="469EF2AB" w14:textId="77777777" w:rsidR="00666817" w:rsidRDefault="00432670">
      <w:pPr>
        <w:pStyle w:val="Bibliography1"/>
      </w:pPr>
      <w:r>
        <w:t>Shackleford, J.A., Kandasamy, N., Sharp, G.C., 2010. On developing B-spline registration algorithms for multi-core processors. Phys. Med. Biol. 55, 6329. https://doi.org/10.1088/0031-9155/55/21/001</w:t>
      </w:r>
    </w:p>
    <w:p w14:paraId="5AD05B7E" w14:textId="77777777" w:rsidR="00666817" w:rsidRDefault="00432670">
      <w:pPr>
        <w:pStyle w:val="Bibliography1"/>
      </w:pPr>
      <w:r>
        <w:t>Sio, T.T., Lin, H.-K., Shi, Q., Gunn, G.B., Cleeland, C.S., Lee, J.J., Hernandez, M., Blanchard, P., Thaker, N.G., Phan, J., Rosenthal, D.I., Garden, A.S., Morrison, W.H., Fuller, C.D., Mendoza, T.R., Mohan, R., Wang, X.S., Frank, S.J., 2016. Intensity Modulated Proton Therapy Versus Intensity Modulated Photon Radiation Therapy for Oropharyngeal Cancer: First Comparative Results of Patient-Reported Outcomes. Int. J. Radiat. Oncol. Biol. Phys. 95, 1107–1114. https://doi.org/10.1016/j.ijrobp.2016.02.044</w:t>
      </w:r>
    </w:p>
    <w:p w14:paraId="0652D4A8" w14:textId="77777777" w:rsidR="00666817" w:rsidRDefault="00432670">
      <w:pPr>
        <w:pStyle w:val="Bibliography1"/>
      </w:pPr>
      <w:r>
        <w:t>Stuschke, M., Kaiser, A., Abu Jawad, J., Pöttgen, C., Levegrün, S., Farr, J., 2013. Multi-scenario based robust intensity-modulated proton therapy (IMPT) plans can account for set-up errors more effectively in terms of normal tissue sparing than planning target volume (PTV) based intensity-modulated photon plans in the head and neck region. Radiat. Oncol. Lond. Engl. 8, 145. https://doi.org/10.1186/1748-717X-8-145</w:t>
      </w:r>
    </w:p>
    <w:p w14:paraId="32B4E961" w14:textId="77777777" w:rsidR="00666817" w:rsidRDefault="00432670">
      <w:pPr>
        <w:pStyle w:val="Bibliography1"/>
      </w:pPr>
      <w:r>
        <w:t>Stützer, K., Jakobi, A., Bandurska-Luque, A., Barczyk, S., Arnsmeyer, C., Löck, S., Richter, C., 2017. Potential proton and photon dose degradation in advanced head and neck cancer patients by intratherapy changes. J. Appl. Clin. Med. Phys. 18, 104–113. https://doi.org/10.1002/acm2.12189</w:t>
      </w:r>
    </w:p>
    <w:p w14:paraId="6169F87E" w14:textId="77777777" w:rsidR="00666817" w:rsidRDefault="00432670">
      <w:pPr>
        <w:pStyle w:val="Bibliography1"/>
      </w:pPr>
      <w:r>
        <w:t>Szeto, Y.Z., Witte, M.G., van Kranen, S.R., Sonke, J.-J., Belderbos, J., van Herk, M., 2016. Effects of anatomical changes on pencil beam scanning proton plans in locally advanced NSCLC patients. Radiother. Oncol. J. Eur. Soc. Ther. Radiol. Oncol. 120, 286–292. https://doi.org/10.1016/j.radonc.2016.04.002</w:t>
      </w:r>
    </w:p>
    <w:p w14:paraId="396ED3D7" w14:textId="77777777" w:rsidR="00666817" w:rsidRDefault="00432670">
      <w:pPr>
        <w:pStyle w:val="Bibliography1"/>
      </w:pPr>
      <w:r>
        <w:t>Trofimov, A., Rietzel, E., Lu, H.-M., Martin, B., Jiang, S., Chen, G.T.Y., Thomas Bortfeld, 2005. Temporo-spatial IMRT optimization: concepts, implementation and initial results. Phys. Med. Biol. 50, 2779. https://doi.org/10.1088/0031-9155/50/12/004</w:t>
      </w:r>
    </w:p>
    <w:p w14:paraId="6BC19F51" w14:textId="77777777" w:rsidR="00666817" w:rsidRDefault="00432670">
      <w:pPr>
        <w:pStyle w:val="Bibliography1"/>
      </w:pPr>
      <w:r>
        <w:t xml:space="preserve">van de Water, S., van Dam, I., Schaart, D.R., Al-Mamgani, A., Heijmen, B.J.M., Hoogeman, M.S., 2016. The price of robustness; impact of worst-case optimization on organ-at-risk dose and complication probability in intensity-modulated proton therapy for oropharyngeal cancer </w:t>
      </w:r>
      <w:r>
        <w:lastRenderedPageBreak/>
        <w:t>patients. Radiother. Oncol. J. Eur. Soc. Ther. Radiol. Oncol. 120, 56–62. https://doi.org/10.1016/j.radonc.2016.04.038</w:t>
      </w:r>
    </w:p>
    <w:p w14:paraId="7E09D9D0" w14:textId="77777777" w:rsidR="00666817" w:rsidRDefault="00432670">
      <w:pPr>
        <w:pStyle w:val="Bibliography1"/>
      </w:pPr>
      <w:bookmarkStart w:id="378" w:name="ZOTERO_BREF_2brZcplNI21c"/>
      <w:bookmarkStart w:id="379" w:name="__UnoMark__2213_786919176"/>
      <w:r>
        <w:t>van Dijk, L.V., Steenbakkers, R.J.H.M., ten Haken, B., van der Laan, H.P., van ’t Veld, A.A., Langendijk, J.A., Korevaar, E.W., 2016. Robust Intensity Modulated Proton Therapy (IMPT) Increases Estimated Clinical Benefit in Head and Neck Cancer Patients. PloS One 11, e0152477. https://doi.org/10.1371/journal.pone.0152477</w:t>
      </w:r>
      <w:bookmarkEnd w:id="378"/>
      <w:bookmarkEnd w:id="379"/>
      <w:r>
        <w:br w:type="page"/>
      </w:r>
    </w:p>
    <w:p w14:paraId="5AF5F646" w14:textId="77777777" w:rsidR="00666817" w:rsidRDefault="00432670">
      <w:pPr>
        <w:jc w:val="both"/>
      </w:pPr>
      <w:r>
        <w:lastRenderedPageBreak/>
        <w:t>APPENDIX 1</w:t>
      </w:r>
    </w:p>
    <w:p w14:paraId="28F5C30F" w14:textId="77777777" w:rsidR="00666817" w:rsidRDefault="00666817">
      <w:pPr>
        <w:jc w:val="both"/>
      </w:pPr>
    </w:p>
    <w:p w14:paraId="7748D1F0" w14:textId="77777777" w:rsidR="00666817" w:rsidRDefault="00432670">
      <w:pPr>
        <w:jc w:val="both"/>
      </w:pPr>
      <w:r>
        <w:t>This appendix illustrates the change in energy, position and weight for patients 4 and 9 during the adaptation process. The adaptations consisted of the geometrical method in Free mode and the weight tuning. The plots were automatically generated by the adaptation algorithm.</w:t>
      </w:r>
    </w:p>
    <w:p w14:paraId="3FAAECEF" w14:textId="77777777" w:rsidR="00666817" w:rsidRDefault="00432670">
      <w:pPr>
        <w:ind w:firstLine="360"/>
        <w:jc w:val="both"/>
      </w:pPr>
      <w:r>
        <w:t>Figures A1 and A2 show the vector field (VF) at the probed positions probed for patient 4 and 9, both from the first scan anatomy. Please, see the captions for the interpretation of each element in the figure.</w:t>
      </w:r>
    </w:p>
    <w:p w14:paraId="1B505356" w14:textId="77777777" w:rsidR="00666817" w:rsidRDefault="00432670">
      <w:pPr>
        <w:ind w:firstLine="360"/>
        <w:jc w:val="both"/>
      </w:pPr>
      <w:r>
        <w:t>Figure A1 shows a VF that resembles a shift in a single direction, with variable size. The VF was well aligned with the Y axis, almost orthogonal with the X axis, had a media modulus of ~3 mm and no probe presented a vector of 0 modulus. There were no noticeable convergent/divergent regions, which indicated that the beamlets were moved in a similar direction and small cold/hot spots in the target would be created from the movement.</w:t>
      </w:r>
    </w:p>
    <w:p w14:paraId="7399BACB" w14:textId="77777777" w:rsidR="00666817" w:rsidRDefault="00432670">
      <w:pPr>
        <w:ind w:firstLine="360"/>
        <w:jc w:val="both"/>
      </w:pPr>
      <w:r>
        <w:t>The VF in figure A2 showed a more complex behavior. The target in this case was bigger (see table 1 or scale of the probed are in bottom-left/right panels in figure A1 and A2), which increased the probability of having a non-uniform displacement. The median modulus was smaller than in the previous case (~2.5 mm), but the modulus histogram presented a wider range (from 0 to ~6 mm). The angular histogram showed a lot of variation and this can also be seen in the bottom panels. This situation indicated that the deformation would bring some beamlets closer together and some further apart, creating hot/cold spots after the geometrical adaptation method that would be solved by the weight tuning method.</w:t>
      </w:r>
    </w:p>
    <w:p w14:paraId="6B9FF28F" w14:textId="77777777" w:rsidR="00666817" w:rsidRDefault="00666817">
      <w:pPr>
        <w:ind w:firstLine="360"/>
        <w:jc w:val="both"/>
      </w:pPr>
    </w:p>
    <w:tbl>
      <w:tblPr>
        <w:tblW w:w="9360" w:type="dxa"/>
        <w:tblInd w:w="1" w:type="dxa"/>
        <w:tblBorders>
          <w:top w:val="single" w:sz="2" w:space="0" w:color="000001"/>
          <w:left w:val="single" w:sz="2" w:space="0" w:color="000001"/>
          <w:bottom w:val="single" w:sz="2" w:space="0" w:color="000001"/>
          <w:insideH w:val="single" w:sz="2" w:space="0" w:color="000001"/>
        </w:tblBorders>
        <w:tblCellMar>
          <w:top w:w="55" w:type="dxa"/>
          <w:left w:w="49" w:type="dxa"/>
          <w:bottom w:w="55" w:type="dxa"/>
          <w:right w:w="55" w:type="dxa"/>
        </w:tblCellMar>
        <w:tblLook w:val="04A0" w:firstRow="1" w:lastRow="0" w:firstColumn="1" w:lastColumn="0" w:noHBand="0" w:noVBand="1"/>
      </w:tblPr>
      <w:tblGrid>
        <w:gridCol w:w="2613"/>
        <w:gridCol w:w="6747"/>
      </w:tblGrid>
      <w:tr w:rsidR="00666817" w14:paraId="1AF5B45D" w14:textId="77777777">
        <w:tc>
          <w:tcPr>
            <w:tcW w:w="2613" w:type="dxa"/>
            <w:tcBorders>
              <w:top w:val="single" w:sz="2" w:space="0" w:color="000001"/>
              <w:left w:val="single" w:sz="2" w:space="0" w:color="000001"/>
              <w:bottom w:val="single" w:sz="2" w:space="0" w:color="000001"/>
            </w:tcBorders>
            <w:shd w:val="clear" w:color="auto" w:fill="auto"/>
          </w:tcPr>
          <w:p w14:paraId="722938AE" w14:textId="77777777" w:rsidR="00666817" w:rsidRDefault="00432670">
            <w:pPr>
              <w:pStyle w:val="TableContents"/>
              <w:jc w:val="both"/>
            </w:pPr>
            <w:r>
              <w:rPr>
                <w:sz w:val="20"/>
                <w:szCs w:val="20"/>
              </w:rPr>
              <w:t>Figure A1: Analysis  of the patient 9 vector field at scan 1. Top-left: Histogram of the vector modulus, the lines show the 1</w:t>
            </w:r>
            <w:r>
              <w:rPr>
                <w:sz w:val="20"/>
                <w:szCs w:val="20"/>
                <w:vertAlign w:val="superscript"/>
              </w:rPr>
              <w:t>st</w:t>
            </w:r>
            <w:r>
              <w:rPr>
                <w:sz w:val="20"/>
                <w:szCs w:val="20"/>
              </w:rPr>
              <w:t>, 2</w:t>
            </w:r>
            <w:r>
              <w:rPr>
                <w:sz w:val="20"/>
                <w:szCs w:val="20"/>
                <w:vertAlign w:val="superscript"/>
              </w:rPr>
              <w:t>nd</w:t>
            </w:r>
            <w:r>
              <w:rPr>
                <w:sz w:val="20"/>
                <w:szCs w:val="20"/>
              </w:rPr>
              <w:t xml:space="preserve"> (median) and 3</w:t>
            </w:r>
            <w:r>
              <w:rPr>
                <w:sz w:val="20"/>
                <w:szCs w:val="20"/>
                <w:vertAlign w:val="superscript"/>
              </w:rPr>
              <w:t>rd</w:t>
            </w:r>
            <w:r>
              <w:rPr>
                <w:sz w:val="20"/>
                <w:szCs w:val="20"/>
              </w:rPr>
              <w:t xml:space="preserve"> quartiles. Top-center: Histogram of the angle subtended by the probed vectors with the X axis, weighted by the vector lengths. Top-right: Same as the top-center, but with the Y axis. Bottom-left: Vector field in the XY plane at the probed positions, with collapsed Z dimension. Bottom-right: Same as bottom-left, but in the YZ plane. The colors in the top-left panel are the same as in the bottom panels.</w:t>
            </w:r>
          </w:p>
        </w:tc>
        <w:tc>
          <w:tcPr>
            <w:tcW w:w="6746" w:type="dxa"/>
            <w:tcBorders>
              <w:top w:val="single" w:sz="2" w:space="0" w:color="000001"/>
              <w:left w:val="single" w:sz="2" w:space="0" w:color="000001"/>
              <w:bottom w:val="single" w:sz="2" w:space="0" w:color="000001"/>
              <w:right w:val="single" w:sz="2" w:space="0" w:color="000001"/>
            </w:tcBorders>
            <w:shd w:val="clear" w:color="auto" w:fill="auto"/>
          </w:tcPr>
          <w:p w14:paraId="3270583C" w14:textId="77777777" w:rsidR="00666817" w:rsidRDefault="00432670">
            <w:pPr>
              <w:pStyle w:val="TableContents"/>
            </w:pPr>
            <w:r>
              <w:rPr>
                <w:noProof/>
              </w:rPr>
              <w:drawing>
                <wp:anchor distT="0" distB="0" distL="0" distR="0" simplePos="0" relativeHeight="5" behindDoc="0" locked="0" layoutInCell="1" allowOverlap="1" wp14:anchorId="3A4BD9F4" wp14:editId="0AF5439B">
                  <wp:simplePos x="0" y="0"/>
                  <wp:positionH relativeFrom="column">
                    <wp:posOffset>7620</wp:posOffset>
                  </wp:positionH>
                  <wp:positionV relativeFrom="paragraph">
                    <wp:posOffset>6985</wp:posOffset>
                  </wp:positionV>
                  <wp:extent cx="4140200" cy="3289300"/>
                  <wp:effectExtent l="0" t="0" r="0" b="0"/>
                  <wp:wrapTopAndBottom/>
                  <wp:docPr id="1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pic:cNvPicPr>
                            <a:picLocks noChangeAspect="1" noChangeArrowheads="1"/>
                          </pic:cNvPicPr>
                        </pic:nvPicPr>
                        <pic:blipFill>
                          <a:blip r:embed="rId22"/>
                          <a:stretch>
                            <a:fillRect/>
                          </a:stretch>
                        </pic:blipFill>
                        <pic:spPr bwMode="auto">
                          <a:xfrm>
                            <a:off x="0" y="0"/>
                            <a:ext cx="4140200" cy="3289300"/>
                          </a:xfrm>
                          <a:prstGeom prst="rect">
                            <a:avLst/>
                          </a:prstGeom>
                        </pic:spPr>
                      </pic:pic>
                    </a:graphicData>
                  </a:graphic>
                </wp:anchor>
              </w:drawing>
            </w:r>
          </w:p>
        </w:tc>
      </w:tr>
      <w:tr w:rsidR="00666817" w14:paraId="7E0897F9" w14:textId="77777777">
        <w:tc>
          <w:tcPr>
            <w:tcW w:w="2613" w:type="dxa"/>
            <w:tcBorders>
              <w:top w:val="single" w:sz="2" w:space="0" w:color="000001"/>
              <w:left w:val="single" w:sz="2" w:space="0" w:color="000001"/>
              <w:bottom w:val="single" w:sz="2" w:space="0" w:color="000001"/>
            </w:tcBorders>
            <w:shd w:val="clear" w:color="auto" w:fill="auto"/>
          </w:tcPr>
          <w:p w14:paraId="5F1520F6" w14:textId="77777777" w:rsidR="00666817" w:rsidRDefault="00432670">
            <w:pPr>
              <w:jc w:val="both"/>
            </w:pPr>
            <w:r>
              <w:rPr>
                <w:sz w:val="20"/>
                <w:szCs w:val="20"/>
              </w:rPr>
              <w:lastRenderedPageBreak/>
              <w:t>Figure A2: Same as figure A1, but for patient 4 at CBCT 1.</w:t>
            </w:r>
          </w:p>
        </w:tc>
        <w:tc>
          <w:tcPr>
            <w:tcW w:w="6746" w:type="dxa"/>
            <w:tcBorders>
              <w:top w:val="single" w:sz="2" w:space="0" w:color="000001"/>
              <w:left w:val="single" w:sz="2" w:space="0" w:color="000001"/>
              <w:bottom w:val="single" w:sz="2" w:space="0" w:color="000001"/>
              <w:right w:val="single" w:sz="2" w:space="0" w:color="000001"/>
            </w:tcBorders>
            <w:shd w:val="clear" w:color="auto" w:fill="auto"/>
          </w:tcPr>
          <w:p w14:paraId="489E5AA7" w14:textId="77777777" w:rsidR="00666817" w:rsidRDefault="00432670">
            <w:pPr>
              <w:pStyle w:val="TableContents"/>
            </w:pPr>
            <w:r>
              <w:rPr>
                <w:noProof/>
              </w:rPr>
              <w:drawing>
                <wp:anchor distT="0" distB="0" distL="0" distR="0" simplePos="0" relativeHeight="6" behindDoc="0" locked="0" layoutInCell="1" allowOverlap="1" wp14:anchorId="7E2F3C3D" wp14:editId="7526F36E">
                  <wp:simplePos x="0" y="0"/>
                  <wp:positionH relativeFrom="column">
                    <wp:posOffset>20320</wp:posOffset>
                  </wp:positionH>
                  <wp:positionV relativeFrom="paragraph">
                    <wp:posOffset>142875</wp:posOffset>
                  </wp:positionV>
                  <wp:extent cx="4204335" cy="3325495"/>
                  <wp:effectExtent l="0" t="0" r="0" b="0"/>
                  <wp:wrapTopAndBottom/>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pic:cNvPicPr>
                            <a:picLocks noChangeAspect="1" noChangeArrowheads="1"/>
                          </pic:cNvPicPr>
                        </pic:nvPicPr>
                        <pic:blipFill>
                          <a:blip r:embed="rId23"/>
                          <a:stretch>
                            <a:fillRect/>
                          </a:stretch>
                        </pic:blipFill>
                        <pic:spPr bwMode="auto">
                          <a:xfrm>
                            <a:off x="0" y="0"/>
                            <a:ext cx="4204335" cy="3325495"/>
                          </a:xfrm>
                          <a:prstGeom prst="rect">
                            <a:avLst/>
                          </a:prstGeom>
                        </pic:spPr>
                      </pic:pic>
                    </a:graphicData>
                  </a:graphic>
                </wp:anchor>
              </w:drawing>
            </w:r>
          </w:p>
        </w:tc>
      </w:tr>
    </w:tbl>
    <w:p w14:paraId="2ABB2D76" w14:textId="77777777" w:rsidR="00666817" w:rsidRDefault="00666817">
      <w:pPr>
        <w:jc w:val="both"/>
        <w:rPr>
          <w:sz w:val="20"/>
          <w:szCs w:val="20"/>
        </w:rPr>
      </w:pPr>
    </w:p>
    <w:p w14:paraId="69CBC109" w14:textId="77777777" w:rsidR="00666817" w:rsidRDefault="00432670">
      <w:pPr>
        <w:jc w:val="both"/>
      </w:pPr>
      <w:r>
        <w:t>Figures A3 and A4 show the effect of the deformations of patient 9 and 4 (scan 1) on the energy of the beamlets (top panels) and the beamlet’s weight correction performed by the weight tuning method (bottom panels). Please, see the captions for the interpretation of each element in the figure.</w:t>
      </w:r>
    </w:p>
    <w:p w14:paraId="48B966D0" w14:textId="77777777" w:rsidR="00666817" w:rsidRDefault="00432670">
      <w:pPr>
        <w:ind w:firstLine="360"/>
        <w:jc w:val="both"/>
      </w:pPr>
      <w:r>
        <w:t>The beamlet’s energy changes of patient 9 in this scan were approximately between -6 and 0 MeV, with an average energy loss per layer of about 3%, which indicated a decrease in the radiological depth of the patient. The small cold/hot spots in the target created by the beamlet displacements (seen in figure A1) and the effects of the energy changes (seen in the top panels of figure A3) were solved by the weight tuning method, while minimizing the dose to OARs. The weight changes were plotted in the bottom panels of figure A3. Most beamlet’s weight change ratios were kept at 1, by definition of the method, since it only tuned the weights of a subset (bottom-left panel). The tuning method mostly changed the weights of the most energetic layers (bottom-right), also by definition, since it selected the higher weighted beamlets, which are usually among the most energetic.</w:t>
      </w:r>
    </w:p>
    <w:p w14:paraId="0BAA0CA9" w14:textId="77777777" w:rsidR="00666817" w:rsidRDefault="00432670">
      <w:pPr>
        <w:ind w:firstLine="360"/>
        <w:jc w:val="both"/>
      </w:pPr>
      <w:r>
        <w:t>On the other hand, figure A4 shows the plan for patient 4 underwent bigger changes at scan 1. The beamlet’s energies changed from -15 to 25 MeV, approximately. On the top-left panel, it can be seen that at the beginning of the layers, the spots tended to lose energy, while they gained energy towards the end of the layers. The beginning and ends of the layers correspond to specific regions of the target, which means that some lost radiological depth, while others gained. The median energy change was, however, close to 0. Most beamlets did not experience weight tuning, so the ratio was 1 for the majority. Some beamlets were rejected, while others were given ~ 4.5-5 times the number of initial protons (bottom panels). Contrary to the previous case, the weight tuning was applied to beamlets belonging to less energetic layers.</w:t>
      </w:r>
    </w:p>
    <w:p w14:paraId="15B473BB" w14:textId="77777777" w:rsidR="00666817" w:rsidRDefault="00666817">
      <w:pPr>
        <w:jc w:val="both"/>
        <w:rPr>
          <w:sz w:val="20"/>
          <w:szCs w:val="20"/>
        </w:rPr>
      </w:pPr>
    </w:p>
    <w:tbl>
      <w:tblPr>
        <w:tblW w:w="9360" w:type="dxa"/>
        <w:tblInd w:w="1"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9" w:type="dxa"/>
          <w:bottom w:w="55" w:type="dxa"/>
          <w:right w:w="55" w:type="dxa"/>
        </w:tblCellMar>
        <w:tblLook w:val="04A0" w:firstRow="1" w:lastRow="0" w:firstColumn="1" w:lastColumn="0" w:noHBand="0" w:noVBand="1"/>
      </w:tblPr>
      <w:tblGrid>
        <w:gridCol w:w="9360"/>
      </w:tblGrid>
      <w:tr w:rsidR="00666817" w14:paraId="18B8E25E" w14:textId="77777777">
        <w:tc>
          <w:tcPr>
            <w:tcW w:w="9360" w:type="dxa"/>
            <w:tcBorders>
              <w:top w:val="single" w:sz="2" w:space="0" w:color="000001"/>
              <w:left w:val="single" w:sz="2" w:space="0" w:color="000001"/>
              <w:bottom w:val="single" w:sz="2" w:space="0" w:color="000001"/>
              <w:right w:val="single" w:sz="2" w:space="0" w:color="000001"/>
            </w:tcBorders>
            <w:shd w:val="clear" w:color="auto" w:fill="auto"/>
          </w:tcPr>
          <w:p w14:paraId="46C89996" w14:textId="77777777" w:rsidR="00666817" w:rsidRDefault="00432670">
            <w:pPr>
              <w:pStyle w:val="TableContents"/>
            </w:pPr>
            <w:r>
              <w:rPr>
                <w:noProof/>
              </w:rPr>
              <w:drawing>
                <wp:anchor distT="0" distB="0" distL="0" distR="0" simplePos="0" relativeHeight="14" behindDoc="0" locked="0" layoutInCell="1" allowOverlap="1" wp14:anchorId="7255CC27" wp14:editId="6085E47C">
                  <wp:simplePos x="0" y="0"/>
                  <wp:positionH relativeFrom="column">
                    <wp:align>center</wp:align>
                  </wp:positionH>
                  <wp:positionV relativeFrom="paragraph">
                    <wp:posOffset>635</wp:posOffset>
                  </wp:positionV>
                  <wp:extent cx="5672455" cy="2968625"/>
                  <wp:effectExtent l="0" t="0" r="0" b="0"/>
                  <wp:wrapTopAndBottom/>
                  <wp:docPr id="1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a:blip r:embed="rId24"/>
                          <a:stretch>
                            <a:fillRect/>
                          </a:stretch>
                        </pic:blipFill>
                        <pic:spPr bwMode="auto">
                          <a:xfrm>
                            <a:off x="0" y="0"/>
                            <a:ext cx="5672455" cy="2968625"/>
                          </a:xfrm>
                          <a:prstGeom prst="rect">
                            <a:avLst/>
                          </a:prstGeom>
                        </pic:spPr>
                      </pic:pic>
                    </a:graphicData>
                  </a:graphic>
                </wp:anchor>
              </w:drawing>
            </w:r>
          </w:p>
        </w:tc>
      </w:tr>
      <w:tr w:rsidR="00666817" w14:paraId="731E09C7" w14:textId="77777777">
        <w:tc>
          <w:tcPr>
            <w:tcW w:w="9360" w:type="dxa"/>
            <w:tcBorders>
              <w:top w:val="single" w:sz="2" w:space="0" w:color="000001"/>
              <w:left w:val="single" w:sz="2" w:space="0" w:color="000001"/>
              <w:bottom w:val="single" w:sz="2" w:space="0" w:color="000001"/>
              <w:right w:val="single" w:sz="2" w:space="0" w:color="000001"/>
            </w:tcBorders>
            <w:shd w:val="clear" w:color="auto" w:fill="auto"/>
          </w:tcPr>
          <w:p w14:paraId="07D0DF95" w14:textId="77777777" w:rsidR="00666817" w:rsidRDefault="00432670">
            <w:pPr>
              <w:pStyle w:val="TableContents"/>
              <w:jc w:val="both"/>
            </w:pPr>
            <w:r>
              <w:rPr>
                <w:sz w:val="20"/>
                <w:szCs w:val="20"/>
              </w:rPr>
              <w:t>Figure A3: Beamlet’s energy and weight changes of patient 9 at CBCT 1. Top-left: Energy of each beamlet (spot). The original plan in black, showing the 9 energy layers, in red the new energies after the geometrical method, in light gray, the new energies in descendant order, the numbers represent the % change of the new average energies of the beamlets previously forming a layer. Top-right: Histogram of the energy change, the lines show the 1</w:t>
            </w:r>
            <w:r>
              <w:rPr>
                <w:sz w:val="20"/>
                <w:szCs w:val="20"/>
                <w:vertAlign w:val="superscript"/>
              </w:rPr>
              <w:t>st</w:t>
            </w:r>
            <w:r>
              <w:rPr>
                <w:sz w:val="20"/>
                <w:szCs w:val="20"/>
              </w:rPr>
              <w:t>, 2</w:t>
            </w:r>
            <w:r>
              <w:rPr>
                <w:sz w:val="20"/>
                <w:szCs w:val="20"/>
                <w:vertAlign w:val="superscript"/>
              </w:rPr>
              <w:t>nd</w:t>
            </w:r>
            <w:r>
              <w:rPr>
                <w:sz w:val="20"/>
                <w:szCs w:val="20"/>
              </w:rPr>
              <w:t xml:space="preserve"> (median) and 3</w:t>
            </w:r>
            <w:r>
              <w:rPr>
                <w:sz w:val="20"/>
                <w:szCs w:val="20"/>
                <w:vertAlign w:val="superscript"/>
              </w:rPr>
              <w:t>rd</w:t>
            </w:r>
            <w:r>
              <w:rPr>
                <w:sz w:val="20"/>
                <w:szCs w:val="20"/>
              </w:rPr>
              <w:t xml:space="preserve"> quartiles. Bottom-left: Histogram of the weight scaling factor after the weight tuning (most beamlets are unchanged). Bottom-right: Boxplots of the weight scaling factors as a function of the original energy layers. The boxplots follow the explanation given at the end of the methodology section, the </w:t>
            </w:r>
            <w:bookmarkStart w:id="380" w:name="__DdeLink__2155_1040384425"/>
            <w:r>
              <w:rPr>
                <w:sz w:val="20"/>
                <w:szCs w:val="20"/>
              </w:rPr>
              <w:t>top-bottom</w:t>
            </w:r>
            <w:bookmarkEnd w:id="380"/>
            <w:r>
              <w:rPr>
                <w:sz w:val="20"/>
                <w:szCs w:val="20"/>
              </w:rPr>
              <w:t xml:space="preserve"> hinge distance might be 0, the mean is shown by the triangle.</w:t>
            </w:r>
          </w:p>
        </w:tc>
      </w:tr>
      <w:tr w:rsidR="00666817" w14:paraId="19DDC2DA" w14:textId="77777777">
        <w:tc>
          <w:tcPr>
            <w:tcW w:w="9360" w:type="dxa"/>
            <w:tcBorders>
              <w:top w:val="single" w:sz="2" w:space="0" w:color="000001"/>
              <w:left w:val="single" w:sz="2" w:space="0" w:color="000001"/>
              <w:bottom w:val="single" w:sz="2" w:space="0" w:color="000001"/>
              <w:right w:val="single" w:sz="2" w:space="0" w:color="000001"/>
            </w:tcBorders>
            <w:shd w:val="clear" w:color="auto" w:fill="auto"/>
          </w:tcPr>
          <w:p w14:paraId="626A0F67" w14:textId="77777777" w:rsidR="00666817" w:rsidRDefault="00432670">
            <w:pPr>
              <w:pStyle w:val="TableContents"/>
            </w:pPr>
            <w:r>
              <w:rPr>
                <w:noProof/>
              </w:rPr>
              <w:drawing>
                <wp:anchor distT="0" distB="0" distL="0" distR="0" simplePos="0" relativeHeight="15" behindDoc="0" locked="0" layoutInCell="1" allowOverlap="1" wp14:anchorId="0B9B4DAE" wp14:editId="5FFFBD83">
                  <wp:simplePos x="0" y="0"/>
                  <wp:positionH relativeFrom="column">
                    <wp:align>center</wp:align>
                  </wp:positionH>
                  <wp:positionV relativeFrom="paragraph">
                    <wp:posOffset>635</wp:posOffset>
                  </wp:positionV>
                  <wp:extent cx="5720080" cy="2981960"/>
                  <wp:effectExtent l="0" t="0" r="0" b="0"/>
                  <wp:wrapSquare wrapText="largest"/>
                  <wp:docPr id="1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pic:cNvPicPr>
                            <a:picLocks noChangeAspect="1" noChangeArrowheads="1"/>
                          </pic:cNvPicPr>
                        </pic:nvPicPr>
                        <pic:blipFill>
                          <a:blip r:embed="rId25"/>
                          <a:stretch>
                            <a:fillRect/>
                          </a:stretch>
                        </pic:blipFill>
                        <pic:spPr bwMode="auto">
                          <a:xfrm>
                            <a:off x="0" y="0"/>
                            <a:ext cx="5720080" cy="2981960"/>
                          </a:xfrm>
                          <a:prstGeom prst="rect">
                            <a:avLst/>
                          </a:prstGeom>
                        </pic:spPr>
                      </pic:pic>
                    </a:graphicData>
                  </a:graphic>
                </wp:anchor>
              </w:drawing>
            </w:r>
          </w:p>
        </w:tc>
      </w:tr>
      <w:tr w:rsidR="00666817" w14:paraId="005C7D14" w14:textId="77777777">
        <w:tc>
          <w:tcPr>
            <w:tcW w:w="9360" w:type="dxa"/>
            <w:tcBorders>
              <w:top w:val="single" w:sz="2" w:space="0" w:color="000001"/>
              <w:left w:val="single" w:sz="2" w:space="0" w:color="000001"/>
              <w:bottom w:val="single" w:sz="2" w:space="0" w:color="000001"/>
              <w:right w:val="single" w:sz="2" w:space="0" w:color="000001"/>
            </w:tcBorders>
            <w:shd w:val="clear" w:color="auto" w:fill="auto"/>
          </w:tcPr>
          <w:p w14:paraId="6B88F644" w14:textId="77777777" w:rsidR="00666817" w:rsidRDefault="00432670">
            <w:pPr>
              <w:pStyle w:val="TableContents"/>
              <w:jc w:val="both"/>
            </w:pPr>
            <w:r>
              <w:rPr>
                <w:sz w:val="20"/>
                <w:szCs w:val="20"/>
              </w:rPr>
              <w:t>Figure A4: Same as figure A3, but for patient 4 at CBCT 1.</w:t>
            </w:r>
          </w:p>
        </w:tc>
      </w:tr>
    </w:tbl>
    <w:p w14:paraId="77370ACE" w14:textId="77777777" w:rsidR="00666817" w:rsidRDefault="00666817">
      <w:pPr>
        <w:jc w:val="both"/>
      </w:pPr>
    </w:p>
    <w:sectPr w:rsidR="00666817">
      <w:pgSz w:w="12240" w:h="15840"/>
      <w:pgMar w:top="1440" w:right="1440" w:bottom="1440" w:left="1440" w:header="0" w:footer="0" w:gutter="0"/>
      <w:cols w:space="720"/>
      <w:formProt w:val="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artners HealthCare System" w:date="2018-07-10T15:06:00Z" w:initials="P">
    <w:p w14:paraId="7116385B" w14:textId="77777777" w:rsidR="00F97D1D" w:rsidRDefault="00F97D1D">
      <w:pPr>
        <w:pStyle w:val="CommentText"/>
      </w:pPr>
      <w:r>
        <w:rPr>
          <w:rStyle w:val="CommentReference"/>
        </w:rPr>
        <w:annotationRef/>
      </w:r>
      <w:r>
        <w:t>Need to add authors/affiliations/abstract</w:t>
      </w:r>
    </w:p>
  </w:comment>
  <w:comment w:id="17" w:author="Partners HealthCare System" w:date="2018-07-10T15:20:00Z" w:initials="P">
    <w:p w14:paraId="7C7CFF3B" w14:textId="77777777" w:rsidR="00F97D1D" w:rsidRDefault="00F97D1D">
      <w:pPr>
        <w:pStyle w:val="CommentText"/>
      </w:pPr>
      <w:r>
        <w:rPr>
          <w:rStyle w:val="CommentReference"/>
        </w:rPr>
        <w:annotationRef/>
      </w:r>
      <w:r>
        <w:t>Really? Is there a reference? What do you mean with “standards”?</w:t>
      </w:r>
    </w:p>
  </w:comment>
  <w:comment w:id="98" w:author="Partners HealthCare System" w:date="2018-07-10T15:41:00Z" w:initials="P">
    <w:p w14:paraId="1639E124" w14:textId="1FF06A4C" w:rsidR="00F97D1D" w:rsidRDefault="00F97D1D">
      <w:pPr>
        <w:pStyle w:val="CommentText"/>
      </w:pPr>
      <w:r>
        <w:rPr>
          <w:rStyle w:val="CommentReference"/>
        </w:rPr>
        <w:annotationRef/>
      </w:r>
      <w:r>
        <w:t>Not sure I get this. Single dose levels are typically used. This sounds as if we created a special scenario by doing this.</w:t>
      </w:r>
    </w:p>
  </w:comment>
  <w:comment w:id="105" w:author="Partners HealthCare System" w:date="2018-07-10T15:45:00Z" w:initials="P">
    <w:p w14:paraId="05165E5E" w14:textId="10BA29AA" w:rsidR="00F97D1D" w:rsidRDefault="00F97D1D">
      <w:pPr>
        <w:pStyle w:val="CommentText"/>
      </w:pPr>
      <w:r>
        <w:rPr>
          <w:rStyle w:val="CommentReference"/>
        </w:rPr>
        <w:annotationRef/>
      </w:r>
      <w:r>
        <w:t>Could this lead to a target miss by the adaptation method?</w:t>
      </w:r>
    </w:p>
  </w:comment>
  <w:comment w:id="102" w:author="Partners HealthCare System" w:date="2018-07-10T16:11:00Z" w:initials="P">
    <w:p w14:paraId="57D7E859" w14:textId="5EABA780" w:rsidR="00F97D1D" w:rsidRDefault="00F97D1D">
      <w:pPr>
        <w:pStyle w:val="CommentText"/>
      </w:pPr>
      <w:r>
        <w:rPr>
          <w:rStyle w:val="CommentReference"/>
        </w:rPr>
        <w:annotationRef/>
      </w:r>
      <w:r>
        <w:t>I think this part belongs to section 2.3 In fact, you repeat some of it in 2.3</w:t>
      </w:r>
    </w:p>
  </w:comment>
  <w:comment w:id="119" w:author="Partners HealthCare System" w:date="2018-07-10T15:48:00Z" w:initials="P">
    <w:p w14:paraId="098E91EE" w14:textId="1B1D3B64" w:rsidR="00F97D1D" w:rsidRDefault="00F97D1D">
      <w:pPr>
        <w:pStyle w:val="CommentText"/>
      </w:pPr>
      <w:r>
        <w:rPr>
          <w:rStyle w:val="CommentReference"/>
        </w:rPr>
        <w:annotationRef/>
      </w:r>
      <w:r>
        <w:t>?</w:t>
      </w:r>
    </w:p>
  </w:comment>
  <w:comment w:id="180" w:author="Partners HealthCare System" w:date="2018-07-10T16:12:00Z" w:initials="P">
    <w:p w14:paraId="0268ACC8" w14:textId="28029A0B" w:rsidR="00F97D1D" w:rsidRDefault="00F97D1D">
      <w:pPr>
        <w:pStyle w:val="CommentText"/>
      </w:pPr>
      <w:r>
        <w:rPr>
          <w:rStyle w:val="CommentReference"/>
        </w:rPr>
        <w:annotationRef/>
      </w:r>
      <w:r>
        <w:t>? seen to represent?</w:t>
      </w:r>
    </w:p>
  </w:comment>
  <w:comment w:id="181" w:author="Partners HealthCare System" w:date="2018-07-10T16:12:00Z" w:initials="P">
    <w:p w14:paraId="2F4300B7" w14:textId="067740EE" w:rsidR="00F97D1D" w:rsidRDefault="00F97D1D">
      <w:pPr>
        <w:pStyle w:val="CommentText"/>
      </w:pPr>
      <w:r>
        <w:rPr>
          <w:rStyle w:val="CommentReference"/>
        </w:rPr>
        <w:annotationRef/>
      </w:r>
      <w:r>
        <w:t>? non-visible?</w:t>
      </w:r>
    </w:p>
  </w:comment>
  <w:comment w:id="167" w:author="Partners HealthCare System" w:date="2018-07-10T16:12:00Z" w:initials="P">
    <w:p w14:paraId="780F4DCE" w14:textId="00C0E047" w:rsidR="00F97D1D" w:rsidRDefault="00F97D1D">
      <w:pPr>
        <w:pStyle w:val="CommentText"/>
      </w:pPr>
      <w:r>
        <w:rPr>
          <w:rStyle w:val="CommentReference"/>
        </w:rPr>
        <w:annotationRef/>
      </w:r>
      <w:r>
        <w:t>see above. Some repeat from 2.1</w:t>
      </w:r>
    </w:p>
  </w:comment>
  <w:comment w:id="192" w:author="Partners HealthCare System" w:date="2018-07-10T16:18:00Z" w:initials="P">
    <w:p w14:paraId="742FCF10" w14:textId="63BC397A" w:rsidR="00F97D1D" w:rsidRDefault="00F97D1D">
      <w:pPr>
        <w:pStyle w:val="CommentText"/>
      </w:pPr>
      <w:r>
        <w:rPr>
          <w:rStyle w:val="CommentReference"/>
        </w:rPr>
        <w:annotationRef/>
      </w:r>
      <w:r>
        <w:t>This is not proper English (I think). At least I don't understand this sentence.</w:t>
      </w:r>
    </w:p>
  </w:comment>
  <w:comment w:id="194" w:author="Partners HealthCare System" w:date="2018-07-10T16:19:00Z" w:initials="P">
    <w:p w14:paraId="298A1035" w14:textId="3F51F666" w:rsidR="00F97D1D" w:rsidRDefault="00F97D1D">
      <w:pPr>
        <w:pStyle w:val="CommentText"/>
      </w:pPr>
      <w:r>
        <w:rPr>
          <w:rStyle w:val="CommentReference"/>
        </w:rPr>
        <w:annotationRef/>
      </w:r>
      <w:r>
        <w:t>You mention the fact that this is GPU-MC over and over again.</w:t>
      </w:r>
    </w:p>
  </w:comment>
  <w:comment w:id="213" w:author="Partners HealthCare System" w:date="2018-07-10T16:26:00Z" w:initials="P">
    <w:p w14:paraId="1E014B3A" w14:textId="7DC27C7A" w:rsidR="00F97D1D" w:rsidRDefault="00F97D1D">
      <w:pPr>
        <w:pStyle w:val="CommentText"/>
      </w:pPr>
      <w:r>
        <w:rPr>
          <w:rStyle w:val="CommentReference"/>
        </w:rPr>
        <w:annotationRef/>
      </w:r>
      <w:r>
        <w:t>How is this decided? Sorry, I don’t get it.</w:t>
      </w:r>
    </w:p>
  </w:comment>
  <w:comment w:id="223" w:author="Partners HealthCare System" w:date="2018-07-10T16:30:00Z" w:initials="P">
    <w:p w14:paraId="26ED4AA0" w14:textId="016D35AD" w:rsidR="00F97D1D" w:rsidRDefault="00F97D1D">
      <w:pPr>
        <w:pStyle w:val="CommentText"/>
      </w:pPr>
      <w:r>
        <w:rPr>
          <w:rStyle w:val="CommentReference"/>
        </w:rPr>
        <w:annotationRef/>
      </w:r>
      <w:r>
        <w:t>????</w:t>
      </w:r>
    </w:p>
  </w:comment>
  <w:comment w:id="224" w:author="Partners HealthCare System" w:date="2018-07-10T16:30:00Z" w:initials="P">
    <w:p w14:paraId="55B0CEE4" w14:textId="4CFAA76D" w:rsidR="00F97D1D" w:rsidRDefault="00F97D1D">
      <w:pPr>
        <w:pStyle w:val="CommentText"/>
      </w:pPr>
      <w:r>
        <w:rPr>
          <w:rStyle w:val="CommentReference"/>
        </w:rPr>
        <w:annotationRef/>
      </w:r>
      <w:r>
        <w:t>I have no idea what you mean here or what you did.</w:t>
      </w:r>
    </w:p>
  </w:comment>
  <w:comment w:id="225" w:author="Partners HealthCare System" w:date="2018-07-10T16:31:00Z" w:initials="P">
    <w:p w14:paraId="36F6F2A0" w14:textId="02F93001" w:rsidR="00F97D1D" w:rsidRDefault="00F97D1D">
      <w:pPr>
        <w:pStyle w:val="CommentText"/>
      </w:pPr>
      <w:r>
        <w:rPr>
          <w:rStyle w:val="CommentReference"/>
        </w:rPr>
        <w:annotationRef/>
      </w:r>
      <w:r>
        <w:t>I know this was already in the previous version. But, I just realized that I don’t get it. “voxel dependent maps determine dose per voxel”???</w:t>
      </w:r>
    </w:p>
  </w:comment>
  <w:comment w:id="226" w:author="Partners HealthCare System" w:date="2018-07-10T16:32:00Z" w:initials="P">
    <w:p w14:paraId="7AA3C723" w14:textId="183E977C" w:rsidR="00F97D1D" w:rsidRDefault="00F97D1D">
      <w:pPr>
        <w:pStyle w:val="CommentText"/>
      </w:pPr>
      <w:r>
        <w:rPr>
          <w:rStyle w:val="CommentReference"/>
        </w:rPr>
        <w:annotationRef/>
      </w:r>
      <w:r>
        <w:t>Why is there a maximum dose desired? If you allow hot spots, what was the % of the prescribed dose?</w:t>
      </w:r>
    </w:p>
  </w:comment>
  <w:comment w:id="242" w:author="Partners HealthCare System" w:date="2018-07-10T16:41:00Z" w:initials="P">
    <w:p w14:paraId="3D3B78CC" w14:textId="35CB8956" w:rsidR="00F97D1D" w:rsidRDefault="00F97D1D">
      <w:pPr>
        <w:pStyle w:val="CommentText"/>
      </w:pPr>
      <w:r>
        <w:rPr>
          <w:rStyle w:val="CommentReference"/>
        </w:rPr>
        <w:annotationRef/>
      </w:r>
      <w:r>
        <w:t>Why a supporting document? The paper is not beyond the PMB length restriction (I think). I’m not even sure that PMB allows supporting docs.</w:t>
      </w:r>
    </w:p>
  </w:comment>
  <w:comment w:id="241" w:author="Partners HealthCare System" w:date="2018-07-10T16:41:00Z" w:initials="P">
    <w:p w14:paraId="41FA6AA8" w14:textId="1A0486BE" w:rsidR="00F97D1D" w:rsidRDefault="00F97D1D">
      <w:pPr>
        <w:pStyle w:val="CommentText"/>
      </w:pPr>
      <w:r>
        <w:rPr>
          <w:rStyle w:val="CommentReference"/>
        </w:rPr>
        <w:annotationRef/>
      </w:r>
      <w:r>
        <w:t>This seems misplaced here. The rest of the paragraph is on what will be shown in the section and this part kind of discusses results.</w:t>
      </w:r>
    </w:p>
  </w:comment>
  <w:comment w:id="250" w:author="Partners HealthCare System" w:date="2018-07-10T16:54:00Z" w:initials="P">
    <w:p w14:paraId="7E755164" w14:textId="36EC0BB0" w:rsidR="00F97D1D" w:rsidRDefault="00F97D1D">
      <w:pPr>
        <w:pStyle w:val="CommentText"/>
      </w:pPr>
      <w:r>
        <w:rPr>
          <w:rStyle w:val="CommentReference"/>
        </w:rPr>
        <w:annotationRef/>
      </w:r>
      <w:r>
        <w:t>? You mean that was the prescription? If so, should be mentioned in methods, not here.</w:t>
      </w:r>
    </w:p>
  </w:comment>
  <w:comment w:id="294" w:author="Paganetti, Harald" w:date="2018-07-10T17:40:00Z" w:initials="PH">
    <w:p w14:paraId="30097D6A" w14:textId="52EFAC3F" w:rsidR="002C3454" w:rsidRDefault="002C3454">
      <w:pPr>
        <w:pStyle w:val="CommentText"/>
      </w:pPr>
      <w:r>
        <w:rPr>
          <w:rStyle w:val="CommentReference"/>
        </w:rPr>
        <w:annotationRef/>
      </w:r>
      <w:r>
        <w:t>I don’t get why this is a separate section. You compare the different modes all the time in the discussions above.</w:t>
      </w:r>
    </w:p>
  </w:comment>
  <w:comment w:id="301" w:author="Paganetti, Harald" w:date="2018-07-10T17:41:00Z" w:initials="PH">
    <w:p w14:paraId="111C7533" w14:textId="33D5060D" w:rsidR="002C3454" w:rsidRDefault="002C3454">
      <w:pPr>
        <w:pStyle w:val="CommentText"/>
      </w:pPr>
      <w:r>
        <w:rPr>
          <w:rStyle w:val="CommentReference"/>
        </w:rPr>
        <w:annotationRef/>
      </w:r>
      <w:r>
        <w:t>????? sure you did, albeit not in this way as done here</w:t>
      </w:r>
    </w:p>
  </w:comment>
  <w:comment w:id="302" w:author="Paganetti, Harald" w:date="2018-07-10T17:46:00Z" w:initials="PH">
    <w:p w14:paraId="4E19A653" w14:textId="4DDBB49D" w:rsidR="00F00CA0" w:rsidRDefault="00F00CA0">
      <w:pPr>
        <w:pStyle w:val="CommentText"/>
      </w:pPr>
      <w:r>
        <w:rPr>
          <w:rStyle w:val="CommentReference"/>
        </w:rPr>
        <w:annotationRef/>
      </w:r>
      <w:r>
        <w:t>Why is this OAR discussion here and not in the section on OAR (3.3.2)?</w:t>
      </w:r>
    </w:p>
  </w:comment>
  <w:comment w:id="314" w:author="Paganetti, Harald" w:date="2018-07-10T17:46:00Z" w:initials="PH">
    <w:p w14:paraId="00ACB751" w14:textId="5B44A563" w:rsidR="00F00CA0" w:rsidRDefault="00F00CA0">
      <w:pPr>
        <w:pStyle w:val="CommentText"/>
      </w:pPr>
      <w:r>
        <w:rPr>
          <w:rStyle w:val="CommentReference"/>
        </w:rPr>
        <w:annotationRef/>
      </w:r>
      <w:r>
        <w:t>Why is this then not discussed where those plots are shown?</w:t>
      </w:r>
    </w:p>
  </w:comment>
  <w:comment w:id="316" w:author="Paganetti, Harald" w:date="2018-07-10T17:47:00Z" w:initials="PH">
    <w:p w14:paraId="7389BF86" w14:textId="15AF9EF6" w:rsidR="00F00CA0" w:rsidRDefault="00F00CA0">
      <w:pPr>
        <w:pStyle w:val="CommentText"/>
      </w:pPr>
      <w:r>
        <w:rPr>
          <w:rStyle w:val="CommentReference"/>
        </w:rPr>
        <w:annotationRef/>
      </w:r>
      <w:r>
        <w:t>Why is this a separate section just showing a figure and nothing else? I think 3.3.3 and 3.4 should be incorporated in previous sections.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16385B" w15:done="0"/>
  <w15:commentEx w15:paraId="7C7CFF3B" w15:done="0"/>
  <w15:commentEx w15:paraId="1639E124" w15:done="0"/>
  <w15:commentEx w15:paraId="05165E5E" w15:done="0"/>
  <w15:commentEx w15:paraId="57D7E859" w15:done="0"/>
  <w15:commentEx w15:paraId="098E91EE" w15:done="0"/>
  <w15:commentEx w15:paraId="0268ACC8" w15:done="0"/>
  <w15:commentEx w15:paraId="2F4300B7" w15:done="0"/>
  <w15:commentEx w15:paraId="780F4DCE" w15:done="0"/>
  <w15:commentEx w15:paraId="742FCF10" w15:done="0"/>
  <w15:commentEx w15:paraId="298A1035" w15:done="0"/>
  <w15:commentEx w15:paraId="1E014B3A" w15:done="0"/>
  <w15:commentEx w15:paraId="26ED4AA0" w15:done="0"/>
  <w15:commentEx w15:paraId="55B0CEE4" w15:done="0"/>
  <w15:commentEx w15:paraId="36F6F2A0" w15:done="0"/>
  <w15:commentEx w15:paraId="7AA3C723" w15:done="0"/>
  <w15:commentEx w15:paraId="3D3B78CC" w15:done="0"/>
  <w15:commentEx w15:paraId="41FA6AA8" w15:done="0"/>
  <w15:commentEx w15:paraId="7E755164" w15:done="0"/>
  <w15:commentEx w15:paraId="30097D6A" w15:done="0"/>
  <w15:commentEx w15:paraId="111C7533" w15:done="0"/>
  <w15:commentEx w15:paraId="4E19A653" w15:done="0"/>
  <w15:commentEx w15:paraId="00ACB751" w15:done="0"/>
  <w15:commentEx w15:paraId="7389BF8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767520" w14:textId="77777777" w:rsidR="00F97D1D" w:rsidRDefault="00F97D1D">
      <w:r>
        <w:separator/>
      </w:r>
    </w:p>
  </w:endnote>
  <w:endnote w:type="continuationSeparator" w:id="0">
    <w:p w14:paraId="378253BD" w14:textId="77777777" w:rsidR="00F97D1D" w:rsidRDefault="00F97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Ubuntu">
    <w:altName w:val="Times New Roman"/>
    <w:charset w:val="01"/>
    <w:family w:val="roman"/>
    <w:pitch w:val="variable"/>
  </w:font>
  <w:font w:name="Source Sans Pro;Helvetica Neue;">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0737C2" w14:textId="77777777" w:rsidR="00F97D1D" w:rsidRDefault="00F97D1D">
      <w:r>
        <w:separator/>
      </w:r>
    </w:p>
  </w:footnote>
  <w:footnote w:type="continuationSeparator" w:id="0">
    <w:p w14:paraId="2AE865FF" w14:textId="77777777" w:rsidR="00F97D1D" w:rsidRDefault="00F97D1D">
      <w:r>
        <w:continuationSeparator/>
      </w:r>
    </w:p>
  </w:footnote>
  <w:footnote w:id="1">
    <w:p w14:paraId="4EED292C" w14:textId="77777777" w:rsidR="00F97D1D" w:rsidRDefault="00F97D1D">
      <w:pPr>
        <w:jc w:val="both"/>
      </w:pPr>
      <w:ins w:id="320" w:author="Unknown Author" w:date="2018-06-28T18:22:00Z">
        <w:r>
          <w:rPr>
            <w:rStyle w:val="FootnoteCharacters"/>
          </w:rPr>
          <w:footnoteRef/>
        </w:r>
        <w:r>
          <w:rPr>
            <w:rStyle w:val="FootnoteCharacters"/>
          </w:rPr>
          <w:tab/>
        </w:r>
        <w:r>
          <w:t xml:space="preserve"> </w:t>
        </w:r>
      </w:ins>
      <w:r>
        <w:t>NVIDIA GPU Grant Program: https://developer.nvidia.com/academic_gpu_seeding</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01362B"/>
    <w:multiLevelType w:val="multilevel"/>
    <w:tmpl w:val="B4D4D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ADD1F39"/>
    <w:multiLevelType w:val="multilevel"/>
    <w:tmpl w:val="11BE1B5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44EC5DCB"/>
    <w:multiLevelType w:val="multilevel"/>
    <w:tmpl w:val="F750786C"/>
    <w:lvl w:ilvl="0">
      <w:start w:val="1"/>
      <w:numFmt w:val="decimal"/>
      <w:lvlText w:val="%1."/>
      <w:lvlJc w:val="left"/>
      <w:pPr>
        <w:tabs>
          <w:tab w:val="num" w:pos="789"/>
        </w:tabs>
        <w:ind w:left="789" w:hanging="360"/>
      </w:pPr>
    </w:lvl>
    <w:lvl w:ilvl="1">
      <w:start w:val="1"/>
      <w:numFmt w:val="decimal"/>
      <w:lvlText w:val="%2."/>
      <w:lvlJc w:val="left"/>
      <w:pPr>
        <w:tabs>
          <w:tab w:val="num" w:pos="1149"/>
        </w:tabs>
        <w:ind w:left="1149" w:hanging="360"/>
      </w:pPr>
    </w:lvl>
    <w:lvl w:ilvl="2">
      <w:start w:val="1"/>
      <w:numFmt w:val="decimal"/>
      <w:lvlText w:val="%3."/>
      <w:lvlJc w:val="left"/>
      <w:pPr>
        <w:tabs>
          <w:tab w:val="num" w:pos="1509"/>
        </w:tabs>
        <w:ind w:left="1509" w:hanging="360"/>
      </w:pPr>
    </w:lvl>
    <w:lvl w:ilvl="3">
      <w:start w:val="1"/>
      <w:numFmt w:val="decimal"/>
      <w:lvlText w:val="%4."/>
      <w:lvlJc w:val="left"/>
      <w:pPr>
        <w:tabs>
          <w:tab w:val="num" w:pos="1869"/>
        </w:tabs>
        <w:ind w:left="1869" w:hanging="360"/>
      </w:pPr>
    </w:lvl>
    <w:lvl w:ilvl="4">
      <w:start w:val="1"/>
      <w:numFmt w:val="decimal"/>
      <w:lvlText w:val="%5."/>
      <w:lvlJc w:val="left"/>
      <w:pPr>
        <w:tabs>
          <w:tab w:val="num" w:pos="2229"/>
        </w:tabs>
        <w:ind w:left="2229" w:hanging="360"/>
      </w:pPr>
    </w:lvl>
    <w:lvl w:ilvl="5">
      <w:start w:val="1"/>
      <w:numFmt w:val="decimal"/>
      <w:lvlText w:val="%6."/>
      <w:lvlJc w:val="left"/>
      <w:pPr>
        <w:tabs>
          <w:tab w:val="num" w:pos="2589"/>
        </w:tabs>
        <w:ind w:left="2589" w:hanging="360"/>
      </w:pPr>
    </w:lvl>
    <w:lvl w:ilvl="6">
      <w:start w:val="1"/>
      <w:numFmt w:val="decimal"/>
      <w:lvlText w:val="%7."/>
      <w:lvlJc w:val="left"/>
      <w:pPr>
        <w:tabs>
          <w:tab w:val="num" w:pos="2949"/>
        </w:tabs>
        <w:ind w:left="2949" w:hanging="360"/>
      </w:pPr>
    </w:lvl>
    <w:lvl w:ilvl="7">
      <w:start w:val="1"/>
      <w:numFmt w:val="decimal"/>
      <w:lvlText w:val="%8."/>
      <w:lvlJc w:val="left"/>
      <w:pPr>
        <w:tabs>
          <w:tab w:val="num" w:pos="3309"/>
        </w:tabs>
        <w:ind w:left="3309" w:hanging="360"/>
      </w:pPr>
    </w:lvl>
    <w:lvl w:ilvl="8">
      <w:start w:val="1"/>
      <w:numFmt w:val="decimal"/>
      <w:lvlText w:val="%9."/>
      <w:lvlJc w:val="left"/>
      <w:pPr>
        <w:tabs>
          <w:tab w:val="num" w:pos="3669"/>
        </w:tabs>
        <w:ind w:left="3669" w:hanging="36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ganetti, Harald">
    <w15:presenceInfo w15:providerId="None" w15:userId="Paganetti, Haral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817"/>
    <w:rsid w:val="00064B6F"/>
    <w:rsid w:val="000D1307"/>
    <w:rsid w:val="001037B9"/>
    <w:rsid w:val="0013195C"/>
    <w:rsid w:val="001432A5"/>
    <w:rsid w:val="0024686C"/>
    <w:rsid w:val="00253968"/>
    <w:rsid w:val="0026184F"/>
    <w:rsid w:val="00294AE9"/>
    <w:rsid w:val="002C3454"/>
    <w:rsid w:val="002D27FB"/>
    <w:rsid w:val="003345F7"/>
    <w:rsid w:val="00432670"/>
    <w:rsid w:val="004426A3"/>
    <w:rsid w:val="004F3708"/>
    <w:rsid w:val="00633889"/>
    <w:rsid w:val="00666817"/>
    <w:rsid w:val="00695A4C"/>
    <w:rsid w:val="006C0683"/>
    <w:rsid w:val="007E159E"/>
    <w:rsid w:val="008513E0"/>
    <w:rsid w:val="00A1105E"/>
    <w:rsid w:val="00A31D2C"/>
    <w:rsid w:val="00A9467C"/>
    <w:rsid w:val="00AD2959"/>
    <w:rsid w:val="00B54976"/>
    <w:rsid w:val="00C207D4"/>
    <w:rsid w:val="00C30967"/>
    <w:rsid w:val="00C6119B"/>
    <w:rsid w:val="00D46559"/>
    <w:rsid w:val="00D74A22"/>
    <w:rsid w:val="00DC4E3E"/>
    <w:rsid w:val="00E518B2"/>
    <w:rsid w:val="00EE298E"/>
    <w:rsid w:val="00F00CA0"/>
    <w:rsid w:val="00F060B6"/>
    <w:rsid w:val="00F74003"/>
    <w:rsid w:val="00F834B0"/>
    <w:rsid w:val="00F97D1D"/>
    <w:rsid w:val="00FC1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8B722A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ascii="Calibri" w:eastAsia="Calibri" w:hAnsi="Calibr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1B4B52"/>
  </w:style>
  <w:style w:type="character" w:customStyle="1" w:styleId="FooterChar">
    <w:name w:val="Footer Char"/>
    <w:basedOn w:val="DefaultParagraphFont"/>
    <w:link w:val="Footer"/>
    <w:uiPriority w:val="99"/>
    <w:qFormat/>
    <w:rsid w:val="001B4B52"/>
  </w:style>
  <w:style w:type="character" w:customStyle="1" w:styleId="NumberingSymbols">
    <w:name w:val="Numbering Symbols"/>
    <w:qFormat/>
  </w:style>
  <w:style w:type="character" w:styleId="PlaceholderText">
    <w:name w:val="Placeholder Text"/>
    <w:basedOn w:val="DefaultParagraphFont"/>
    <w:uiPriority w:val="99"/>
    <w:semiHidden/>
    <w:qFormat/>
    <w:rsid w:val="00385EB9"/>
    <w:rPr>
      <w:color w:val="808080"/>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Symbol"/>
    </w:rPr>
  </w:style>
  <w:style w:type="character" w:customStyle="1" w:styleId="ListLabel107">
    <w:name w:val="ListLabel 107"/>
    <w:qFormat/>
    <w:rPr>
      <w:rFonts w:cs="Courier New"/>
    </w:rPr>
  </w:style>
  <w:style w:type="character" w:customStyle="1" w:styleId="ListLabel108">
    <w:name w:val="ListLabel 108"/>
    <w:qFormat/>
    <w:rPr>
      <w:rFonts w:cs="Wingdings"/>
    </w:rPr>
  </w:style>
  <w:style w:type="character" w:customStyle="1" w:styleId="ListLabel109">
    <w:name w:val="ListLabel 109"/>
    <w:qFormat/>
    <w:rPr>
      <w:rFonts w:cs="Symbol"/>
    </w:rPr>
  </w:style>
  <w:style w:type="character" w:customStyle="1" w:styleId="ListLabel110">
    <w:name w:val="ListLabel 110"/>
    <w:qFormat/>
    <w:rPr>
      <w:rFonts w:cs="Courier New"/>
    </w:rPr>
  </w:style>
  <w:style w:type="character" w:customStyle="1" w:styleId="ListLabel111">
    <w:name w:val="ListLabel 111"/>
    <w:qFormat/>
    <w:rPr>
      <w:rFonts w:cs="Wingdings"/>
    </w:rPr>
  </w:style>
  <w:style w:type="character" w:customStyle="1" w:styleId="ListLabel112">
    <w:name w:val="ListLabel 112"/>
    <w:qFormat/>
    <w:rPr>
      <w:rFonts w:cs="Symbol"/>
    </w:rPr>
  </w:style>
  <w:style w:type="character" w:customStyle="1" w:styleId="ListLabel113">
    <w:name w:val="ListLabel 113"/>
    <w:qFormat/>
    <w:rPr>
      <w:rFonts w:cs="Courier New"/>
    </w:rPr>
  </w:style>
  <w:style w:type="character" w:customStyle="1" w:styleId="ListLabel114">
    <w:name w:val="ListLabel 114"/>
    <w:qFormat/>
    <w:rPr>
      <w:rFonts w:cs="Wingdings"/>
    </w:rPr>
  </w:style>
  <w:style w:type="character" w:customStyle="1" w:styleId="ListLabel115">
    <w:name w:val="ListLabel 115"/>
    <w:qFormat/>
    <w:rPr>
      <w:rFonts w:cs="Symbol"/>
    </w:rPr>
  </w:style>
  <w:style w:type="character" w:customStyle="1" w:styleId="ListLabel116">
    <w:name w:val="ListLabel 116"/>
    <w:qFormat/>
    <w:rPr>
      <w:rFonts w:cs="Courier New"/>
    </w:rPr>
  </w:style>
  <w:style w:type="character" w:customStyle="1" w:styleId="ListLabel117">
    <w:name w:val="ListLabel 117"/>
    <w:qFormat/>
    <w:rPr>
      <w:rFonts w:cs="Wingdings"/>
    </w:rPr>
  </w:style>
  <w:style w:type="character" w:customStyle="1" w:styleId="ListLabel118">
    <w:name w:val="ListLabel 118"/>
    <w:qFormat/>
    <w:rPr>
      <w:rFonts w:cs="Symbol"/>
    </w:rPr>
  </w:style>
  <w:style w:type="character" w:customStyle="1" w:styleId="ListLabel119">
    <w:name w:val="ListLabel 119"/>
    <w:qFormat/>
    <w:rPr>
      <w:rFonts w:cs="Courier New"/>
    </w:rPr>
  </w:style>
  <w:style w:type="character" w:customStyle="1" w:styleId="ListLabel120">
    <w:name w:val="ListLabel 120"/>
    <w:qFormat/>
    <w:rPr>
      <w:rFonts w:cs="Wingdings"/>
    </w:rPr>
  </w:style>
  <w:style w:type="character" w:customStyle="1" w:styleId="ListLabel121">
    <w:name w:val="ListLabel 121"/>
    <w:qFormat/>
    <w:rPr>
      <w:rFonts w:cs="Symbol"/>
    </w:rPr>
  </w:style>
  <w:style w:type="character" w:customStyle="1" w:styleId="ListLabel122">
    <w:name w:val="ListLabel 122"/>
    <w:qFormat/>
    <w:rPr>
      <w:rFonts w:cs="Courier New"/>
    </w:rPr>
  </w:style>
  <w:style w:type="character" w:customStyle="1" w:styleId="ListLabel123">
    <w:name w:val="ListLabel 123"/>
    <w:qFormat/>
    <w:rPr>
      <w:rFonts w:cs="Wingdings"/>
    </w:rPr>
  </w:style>
  <w:style w:type="character" w:customStyle="1" w:styleId="ListLabel124">
    <w:name w:val="ListLabel 124"/>
    <w:qFormat/>
    <w:rPr>
      <w:rFonts w:cs="Symbol"/>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Symbol"/>
    </w:rPr>
  </w:style>
  <w:style w:type="character" w:customStyle="1" w:styleId="ListLabel134">
    <w:name w:val="ListLabel 134"/>
    <w:qFormat/>
    <w:rPr>
      <w:rFonts w:cs="Courier New"/>
    </w:rPr>
  </w:style>
  <w:style w:type="character" w:customStyle="1" w:styleId="ListLabel135">
    <w:name w:val="ListLabel 135"/>
    <w:qFormat/>
    <w:rPr>
      <w:rFonts w:cs="Wingdings"/>
    </w:rPr>
  </w:style>
  <w:style w:type="character" w:customStyle="1" w:styleId="ListLabel136">
    <w:name w:val="ListLabel 136"/>
    <w:qFormat/>
    <w:rPr>
      <w:rFonts w:cs="Symbol"/>
    </w:rPr>
  </w:style>
  <w:style w:type="character" w:customStyle="1" w:styleId="ListLabel137">
    <w:name w:val="ListLabel 137"/>
    <w:qFormat/>
    <w:rPr>
      <w:rFonts w:cs="Courier New"/>
    </w:rPr>
  </w:style>
  <w:style w:type="character" w:customStyle="1" w:styleId="ListLabel138">
    <w:name w:val="ListLabel 138"/>
    <w:qFormat/>
    <w:rPr>
      <w:rFonts w:cs="Wingdings"/>
    </w:rPr>
  </w:style>
  <w:style w:type="character" w:customStyle="1" w:styleId="ListLabel139">
    <w:name w:val="ListLabel 139"/>
    <w:qFormat/>
    <w:rPr>
      <w:rFonts w:cs="Symbol"/>
    </w:rPr>
  </w:style>
  <w:style w:type="character" w:customStyle="1" w:styleId="ListLabel140">
    <w:name w:val="ListLabel 140"/>
    <w:qFormat/>
    <w:rPr>
      <w:rFonts w:cs="Courier New"/>
    </w:rPr>
  </w:style>
  <w:style w:type="character" w:customStyle="1" w:styleId="ListLabel141">
    <w:name w:val="ListLabel 141"/>
    <w:qFormat/>
    <w:rPr>
      <w:rFonts w:cs="Wingdings"/>
    </w:rPr>
  </w:style>
  <w:style w:type="character" w:customStyle="1" w:styleId="ListLabel142">
    <w:name w:val="ListLabel 142"/>
    <w:qFormat/>
    <w:rPr>
      <w:rFonts w:cs="Symbol"/>
    </w:rPr>
  </w:style>
  <w:style w:type="character" w:customStyle="1" w:styleId="ListLabel143">
    <w:name w:val="ListLabel 143"/>
    <w:qFormat/>
    <w:rPr>
      <w:rFonts w:cs="Courier New"/>
    </w:rPr>
  </w:style>
  <w:style w:type="character" w:customStyle="1" w:styleId="ListLabel144">
    <w:name w:val="ListLabel 144"/>
    <w:qFormat/>
    <w:rPr>
      <w:rFonts w:cs="Wingdings"/>
    </w:rPr>
  </w:style>
  <w:style w:type="character" w:customStyle="1" w:styleId="ListLabel145">
    <w:name w:val="ListLabel 145"/>
    <w:qFormat/>
    <w:rPr>
      <w:rFonts w:cs="Symbol"/>
    </w:rPr>
  </w:style>
  <w:style w:type="character" w:customStyle="1" w:styleId="ListLabel146">
    <w:name w:val="ListLabel 146"/>
    <w:qFormat/>
    <w:rPr>
      <w:rFonts w:cs="Courier New"/>
    </w:rPr>
  </w:style>
  <w:style w:type="character" w:customStyle="1" w:styleId="ListLabel147">
    <w:name w:val="ListLabel 147"/>
    <w:qFormat/>
    <w:rPr>
      <w:rFonts w:cs="Wingdings"/>
    </w:rPr>
  </w:style>
  <w:style w:type="character" w:customStyle="1" w:styleId="ListLabel148">
    <w:name w:val="ListLabel 148"/>
    <w:qFormat/>
    <w:rPr>
      <w:rFonts w:cs="Symbol"/>
    </w:rPr>
  </w:style>
  <w:style w:type="character" w:customStyle="1" w:styleId="ListLabel149">
    <w:name w:val="ListLabel 149"/>
    <w:qFormat/>
    <w:rPr>
      <w:rFonts w:cs="Courier New"/>
    </w:rPr>
  </w:style>
  <w:style w:type="character" w:customStyle="1" w:styleId="ListLabel150">
    <w:name w:val="ListLabel 150"/>
    <w:qFormat/>
    <w:rPr>
      <w:rFonts w:cs="Wingdings"/>
    </w:rPr>
  </w:style>
  <w:style w:type="character" w:customStyle="1" w:styleId="ListLabel151">
    <w:name w:val="ListLabel 151"/>
    <w:qFormat/>
    <w:rPr>
      <w:rFonts w:cs="Symbol"/>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BalloonTextChar">
    <w:name w:val="Balloon Text Char"/>
    <w:basedOn w:val="DefaultParagraphFont"/>
    <w:link w:val="BalloonText"/>
    <w:uiPriority w:val="99"/>
    <w:semiHidden/>
    <w:qFormat/>
    <w:rsid w:val="002C0955"/>
    <w:rPr>
      <w:rFonts w:ascii="Lucida Grande" w:eastAsia="Calibri" w:hAnsi="Lucida Grande" w:cs="Lucida Grande"/>
      <w:color w:val="00000A"/>
      <w:sz w:val="18"/>
      <w:szCs w:val="18"/>
    </w:rPr>
  </w:style>
  <w:style w:type="character" w:styleId="CommentReference">
    <w:name w:val="annotation reference"/>
    <w:basedOn w:val="DefaultParagraphFont"/>
    <w:uiPriority w:val="99"/>
    <w:semiHidden/>
    <w:unhideWhenUsed/>
    <w:qFormat/>
    <w:rsid w:val="000B450E"/>
    <w:rPr>
      <w:sz w:val="18"/>
      <w:szCs w:val="18"/>
    </w:rPr>
  </w:style>
  <w:style w:type="character" w:customStyle="1" w:styleId="CommentTextChar">
    <w:name w:val="Comment Text Char"/>
    <w:basedOn w:val="DefaultParagraphFont"/>
    <w:link w:val="CommentText"/>
    <w:uiPriority w:val="99"/>
    <w:semiHidden/>
    <w:qFormat/>
    <w:rsid w:val="000B450E"/>
    <w:rPr>
      <w:rFonts w:ascii="Calibri" w:eastAsia="Calibri" w:hAnsi="Calibri"/>
      <w:color w:val="00000A"/>
      <w:sz w:val="24"/>
    </w:rPr>
  </w:style>
  <w:style w:type="character" w:customStyle="1" w:styleId="CommentSubjectChar">
    <w:name w:val="Comment Subject Char"/>
    <w:basedOn w:val="CommentTextChar"/>
    <w:link w:val="CommentSubject"/>
    <w:uiPriority w:val="99"/>
    <w:semiHidden/>
    <w:qFormat/>
    <w:rsid w:val="000B450E"/>
    <w:rPr>
      <w:rFonts w:ascii="Calibri" w:eastAsia="Calibri" w:hAnsi="Calibri"/>
      <w:b/>
      <w:bCs/>
      <w:color w:val="00000A"/>
      <w:sz w:val="24"/>
      <w:szCs w:val="20"/>
    </w:rPr>
  </w:style>
  <w:style w:type="character" w:customStyle="1" w:styleId="ListLabel160">
    <w:name w:val="ListLabel 160"/>
    <w:qFormat/>
    <w:rPr>
      <w:rFonts w:cs="Symbol"/>
    </w:rPr>
  </w:style>
  <w:style w:type="character" w:customStyle="1" w:styleId="ListLabel161">
    <w:name w:val="ListLabel 161"/>
    <w:qFormat/>
    <w:rPr>
      <w:rFonts w:cs="Courier New"/>
    </w:rPr>
  </w:style>
  <w:style w:type="character" w:customStyle="1" w:styleId="ListLabel162">
    <w:name w:val="ListLabel 162"/>
    <w:qFormat/>
    <w:rPr>
      <w:rFonts w:cs="Wingdings"/>
    </w:rPr>
  </w:style>
  <w:style w:type="character" w:customStyle="1" w:styleId="ListLabel163">
    <w:name w:val="ListLabel 163"/>
    <w:qFormat/>
    <w:rPr>
      <w:rFonts w:cs="Symbol"/>
    </w:rPr>
  </w:style>
  <w:style w:type="character" w:customStyle="1" w:styleId="ListLabel164">
    <w:name w:val="ListLabel 164"/>
    <w:qFormat/>
    <w:rPr>
      <w:rFonts w:cs="Courier New"/>
    </w:rPr>
  </w:style>
  <w:style w:type="character" w:customStyle="1" w:styleId="ListLabel165">
    <w:name w:val="ListLabel 165"/>
    <w:qFormat/>
    <w:rPr>
      <w:rFonts w:cs="Wingdings"/>
    </w:rPr>
  </w:style>
  <w:style w:type="character" w:customStyle="1" w:styleId="ListLabel166">
    <w:name w:val="ListLabel 166"/>
    <w:qFormat/>
    <w:rPr>
      <w:rFonts w:cs="Symbol"/>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Symbol"/>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cs="Symbol"/>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Header">
    <w:name w:val="header"/>
    <w:basedOn w:val="Normal"/>
    <w:link w:val="HeaderChar"/>
    <w:uiPriority w:val="99"/>
    <w:unhideWhenUsed/>
    <w:rsid w:val="001B4B52"/>
    <w:pPr>
      <w:tabs>
        <w:tab w:val="center" w:pos="4680"/>
        <w:tab w:val="right" w:pos="9360"/>
      </w:tabs>
    </w:pPr>
  </w:style>
  <w:style w:type="paragraph" w:styleId="Footer">
    <w:name w:val="footer"/>
    <w:basedOn w:val="Normal"/>
    <w:link w:val="FooterChar"/>
    <w:uiPriority w:val="99"/>
    <w:unhideWhenUsed/>
    <w:rsid w:val="001B4B52"/>
    <w:pPr>
      <w:tabs>
        <w:tab w:val="center" w:pos="4680"/>
        <w:tab w:val="right" w:pos="9360"/>
      </w:tabs>
    </w:pPr>
  </w:style>
  <w:style w:type="paragraph" w:styleId="ListParagraph">
    <w:name w:val="List Paragraph"/>
    <w:basedOn w:val="Normal"/>
    <w:uiPriority w:val="34"/>
    <w:qFormat/>
    <w:rsid w:val="00697782"/>
    <w:pPr>
      <w:ind w:left="720"/>
      <w:contextualSpacing/>
    </w:pPr>
  </w:style>
  <w:style w:type="paragraph" w:customStyle="1" w:styleId="p1">
    <w:name w:val="p1"/>
    <w:basedOn w:val="Normal"/>
    <w:qFormat/>
    <w:rsid w:val="00CB40B6"/>
    <w:rPr>
      <w:rFonts w:ascii="Arial Unicode MS" w:eastAsia="Arial Unicode MS" w:hAnsi="Arial Unicode MS" w:cs="Arial Unicode MS"/>
      <w:sz w:val="30"/>
      <w:szCs w:val="30"/>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BalloonText">
    <w:name w:val="Balloon Text"/>
    <w:basedOn w:val="Normal"/>
    <w:link w:val="BalloonTextChar"/>
    <w:uiPriority w:val="99"/>
    <w:semiHidden/>
    <w:unhideWhenUsed/>
    <w:qFormat/>
    <w:rsid w:val="002C0955"/>
    <w:rPr>
      <w:rFonts w:ascii="Lucida Grande" w:hAnsi="Lucida Grande" w:cs="Lucida Grande"/>
      <w:sz w:val="18"/>
      <w:szCs w:val="18"/>
    </w:rPr>
  </w:style>
  <w:style w:type="paragraph" w:styleId="CommentText">
    <w:name w:val="annotation text"/>
    <w:basedOn w:val="Normal"/>
    <w:link w:val="CommentTextChar"/>
    <w:uiPriority w:val="99"/>
    <w:semiHidden/>
    <w:unhideWhenUsed/>
    <w:qFormat/>
    <w:rsid w:val="000B450E"/>
  </w:style>
  <w:style w:type="paragraph" w:styleId="CommentSubject">
    <w:name w:val="annotation subject"/>
    <w:basedOn w:val="CommentText"/>
    <w:link w:val="CommentSubjectChar"/>
    <w:uiPriority w:val="99"/>
    <w:semiHidden/>
    <w:unhideWhenUsed/>
    <w:qFormat/>
    <w:rsid w:val="000B450E"/>
    <w:rPr>
      <w:b/>
      <w:bCs/>
      <w:sz w:val="20"/>
      <w:szCs w:val="20"/>
    </w:rPr>
  </w:style>
  <w:style w:type="paragraph" w:styleId="Revision">
    <w:name w:val="Revision"/>
    <w:uiPriority w:val="99"/>
    <w:semiHidden/>
    <w:qFormat/>
    <w:rsid w:val="00CD6A28"/>
    <w:rPr>
      <w:rFonts w:ascii="Calibri" w:eastAsia="Calibri" w:hAnsi="Calibri"/>
      <w:color w:val="00000A"/>
      <w:sz w:val="24"/>
    </w:rPr>
  </w:style>
  <w:style w:type="paragraph" w:styleId="FootnoteText">
    <w:name w:val="footnote text"/>
    <w:basedOn w:val="Normal"/>
    <w:pPr>
      <w:suppressLineNumbers/>
      <w:ind w:left="339" w:hanging="339"/>
    </w:pPr>
    <w:rPr>
      <w:sz w:val="20"/>
      <w:szCs w:val="20"/>
    </w:rPr>
  </w:style>
  <w:style w:type="paragraph" w:customStyle="1" w:styleId="Bibliography1">
    <w:name w:val="Bibliography 1"/>
    <w:basedOn w:val="Index"/>
    <w:qFormat/>
    <w:pPr>
      <w:tabs>
        <w:tab w:val="right" w:leader="dot" w:pos="9360"/>
      </w:tabs>
    </w:pPr>
  </w:style>
  <w:style w:type="table" w:styleId="TableGrid">
    <w:name w:val="Table Grid"/>
    <w:basedOn w:val="TableNormal"/>
    <w:uiPriority w:val="39"/>
    <w:rsid w:val="009F24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tif"/><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Relationship Id="rId15" Type="http://schemas.openxmlformats.org/officeDocument/2006/relationships/image" Target="media/image7.tif"/><Relationship Id="rId16" Type="http://schemas.openxmlformats.org/officeDocument/2006/relationships/image" Target="media/image8.tif"/><Relationship Id="rId17" Type="http://schemas.openxmlformats.org/officeDocument/2006/relationships/image" Target="media/image80.tif"/><Relationship Id="rId18" Type="http://schemas.openxmlformats.org/officeDocument/2006/relationships/image" Target="media/image9.tif"/><Relationship Id="rId19" Type="http://schemas.openxmlformats.org/officeDocument/2006/relationships/image" Target="media/image10.ti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26</Pages>
  <Words>9931</Words>
  <Characters>56607</Characters>
  <Application>Microsoft Macintosh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MGH</Company>
  <LinksUpToDate>false</LinksUpToDate>
  <CharactersWithSpaces>66406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Botas Sanmartin, Pablo</dc:creator>
  <dc:description/>
  <cp:lastModifiedBy>Paganetti, Harald</cp:lastModifiedBy>
  <cp:revision>27</cp:revision>
  <cp:lastPrinted>2018-05-15T13:33:00Z</cp:lastPrinted>
  <dcterms:created xsi:type="dcterms:W3CDTF">2018-07-10T17:47:00Z</dcterms:created>
  <dcterms:modified xsi:type="dcterms:W3CDTF">2018-07-10T21:58:00Z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MGH</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BREF_2brZcplNI21c_1">
    <vt:lpwstr>ZOTERO_BIBL {"custom":[]} CSL_BIBLIOGRAPHY</vt:lpwstr>
  </property>
  <property fmtid="{D5CDD505-2E9C-101B-9397-08002B2CF9AE}" pid="10" name="ZOTERO_BREF_4wXr3ytjhfPx_1">
    <vt:lpwstr>ZOTERO_ITEM CSL_CITATION {"citationID":"a2broakggit","properties":{"formattedCitation":"(Qin et al., 2016)","plainCitation":"(Qin et al., 2016)"},"citationItems":[{"id":568,"uris":["http://zotero.org/users/1597649/items/2HCDASZG"],"uri":["http://zotero.or</vt:lpwstr>
  </property>
  <property fmtid="{D5CDD505-2E9C-101B-9397-08002B2CF9AE}" pid="11" name="ZOTERO_BREF_4wXr3ytjhfPx_10">
    <vt:lpwstr>Formula: see text] source protons, achieving less than [Formula: see text] average statistical uncertainty. As the beam size was reduced from 10  ×  10 cm(2) to 1  ×  1 cm(2), the time on scoring was only increased by 4.8% with eight counters, in contrast</vt:lpwstr>
  </property>
  <property fmtid="{D5CDD505-2E9C-101B-9397-08002B2CF9AE}" pid="12" name="ZOTERO_BREF_4wXr3ytjhfPx_11">
    <vt:lpwstr> to a 40% increase using only one counter. With the OpenCL environment, the portability of gPMC v2.0 was enhanced. It was successfully executed on different CPUs and GPUs and its performance on different devices varied depending on processing power and ha</vt:lpwstr>
  </property>
  <property fmtid="{D5CDD505-2E9C-101B-9397-08002B2CF9AE}" pid="13" name="ZOTERO_BREF_4wXr3ytjhfPx_12">
    <vt:lpwstr>rdware structure.","DOI":"10.1088/0031-9155/61/20/7347","ISSN":"1361-6560","note":"PMID: 27694712","journalAbbreviation":"Phys Med Biol","language":"eng","author":[{"family":"Qin","given":"Nan"},{"family":"Botas","given":"Pablo"},{"family":"Giantsoudi","g</vt:lpwstr>
  </property>
  <property fmtid="{D5CDD505-2E9C-101B-9397-08002B2CF9AE}" pid="14" name="ZOTERO_BREF_4wXr3ytjhfPx_13">
    <vt:lpwstr>iven":"Drosoula"},{"family":"Schuemann","given":"Jan"},{"family":"Tian","given":"Zhen"},{"family":"Jiang","given":"Steve B."},{"family":"Paganetti","given":"Harald"},{"family":"Jia","given":"Xun"}],"issued":{"date-parts":[["2016",10,3]]}}}],"schema":"http</vt:lpwstr>
  </property>
  <property fmtid="{D5CDD505-2E9C-101B-9397-08002B2CF9AE}" pid="15" name="ZOTERO_BREF_4wXr3ytjhfPx_14">
    <vt:lpwstr>s://github.com/citation-style-language/schema/raw/master/csl-citation.json"}</vt:lpwstr>
  </property>
  <property fmtid="{D5CDD505-2E9C-101B-9397-08002B2CF9AE}" pid="16" name="ZOTERO_BREF_4wXr3ytjhfPx_2">
    <vt:lpwstr>g/users/1597649/items/2HCDASZG"],"itemData":{"id":568,"type":"article-journal","title":"Recent developments and comprehensive evaluations of a GPU-based Monte Carlo package for proton therapy","container-title":"Physics in Medicine and Biology","page":"73</vt:lpwstr>
  </property>
  <property fmtid="{D5CDD505-2E9C-101B-9397-08002B2CF9AE}" pid="17" name="ZOTERO_BREF_4wXr3ytjhfPx_3">
    <vt:lpwstr>47-7362","volume":"61","issue":"20","source":"PubMed","abstract":"Monte Carlo (MC) simulation is commonly considered as the most accurate dose calculation method for proton therapy. Aiming at achieving fast MC dose calculations for clinical applications, </vt:lpwstr>
  </property>
  <property fmtid="{D5CDD505-2E9C-101B-9397-08002B2CF9AE}" pid="18" name="ZOTERO_BREF_4wXr3ytjhfPx_4">
    <vt:lpwstr>we have previously developed a graphics-processing unit (GPU)-based MC tool, gPMC. In this paper, we report our recent updates on gPMC in terms of its accuracy, portability, and functionality, as well as comprehensive tests on this tool. The new version, </vt:lpwstr>
  </property>
  <property fmtid="{D5CDD505-2E9C-101B-9397-08002B2CF9AE}" pid="19" name="ZOTERO_BREF_4wXr3ytjhfPx_5">
    <vt:lpwstr>gPMC v2.0, was developed under the OpenCL environment to enable portability across different computational platforms. Physics models of nuclear interactions were refined to improve calculation accuracy. Scoring functions of gPMC were expanded to enable ta</vt:lpwstr>
  </property>
  <property fmtid="{D5CDD505-2E9C-101B-9397-08002B2CF9AE}" pid="20" name="ZOTERO_BREF_4wXr3ytjhfPx_6">
    <vt:lpwstr>llying particle fluence, dose deposited by different particle types, and dose-averaged linear energy transfer (LETd). A multiple counter approach was employed to improve efficiency by reducing the frequency of memory writing conflict at scoring. For dose </vt:lpwstr>
  </property>
  <property fmtid="{D5CDD505-2E9C-101B-9397-08002B2CF9AE}" pid="21" name="ZOTERO_BREF_4wXr3ytjhfPx_7">
    <vt:lpwstr>calculation, accuracy improvements over gPMC v1.0 were observed in both water phantom cases and a patient case. For a prostate cancer case planned using high-energy proton beams, dose discrepancies in beam entrance and target region seen in gPMC v1.0 with</vt:lpwstr>
  </property>
  <property fmtid="{D5CDD505-2E9C-101B-9397-08002B2CF9AE}" pid="22" name="ZOTERO_BREF_4wXr3ytjhfPx_8">
    <vt:lpwstr> respect to the gold standard tool for proton Monte Carlo simulations (TOPAS) results were substantially reduced and gamma test passing rate (1%/1 mm) was improved from 82.7%-93.1%. The average relative difference in LETd between gPMC and TOPAS was 1.7%. </vt:lpwstr>
  </property>
  <property fmtid="{D5CDD505-2E9C-101B-9397-08002B2CF9AE}" pid="23" name="ZOTERO_BREF_4wXr3ytjhfPx_9">
    <vt:lpwstr>The average relative differences in the dose deposited by primary, secondary, and other heavier particles were within 2.3%, 0.4%, and 0.2%. Depending on source proton energy and phantom complexity, it took 8-17 s on an AMD Radeon R9 290x GPU to simulate [</vt:lpwstr>
  </property>
  <property fmtid="{D5CDD505-2E9C-101B-9397-08002B2CF9AE}" pid="24" name="ZOTERO_BREF_B5ZWzqMaNVOj_1">
    <vt:lpwstr>ZOTERO_ITEM CSL_CITATION {"citationID":"a21dt7bq0v3","properties":{"formattedCitation":"(Jagt et al., 2017)","plainCitation":"(Jagt et al., 2017)"},"citationItems":[{"id":640,"uris":["http://zotero.org/users/1597649/items/TT4DD8D3"],"uri":["http://zotero.</vt:lpwstr>
  </property>
  <property fmtid="{D5CDD505-2E9C-101B-9397-08002B2CF9AE}" pid="25" name="ZOTERO_BREF_B5ZWzqMaNVOj_10">
    <vt:lpwstr>w/master/csl-citation.json"}</vt:lpwstr>
  </property>
  <property fmtid="{D5CDD505-2E9C-101B-9397-08002B2CF9AE}" pid="26" name="ZOTERO_BREF_B5ZWzqMaNVOj_2">
    <vt:lpwstr>org/users/1597649/items/TT4DD8D3"],"itemData":{"id":640,"type":"article-journal","title":"Near real-time automated dose restoration in IMPT to compensate for daily tissue density variations in prostate cancer","container-title":"Physics in Medicine and Bi</vt:lpwstr>
  </property>
  <property fmtid="{D5CDD505-2E9C-101B-9397-08002B2CF9AE}" pid="27" name="ZOTERO_BREF_B5ZWzqMaNVOj_3">
    <vt:lpwstr>ology","source":"PubMed","abstract":"Proton therapy is very sensitive to daily density changes along the pencil beam paths. The purpose of this study is to develop and evaluate an automated method for adaptation of IMPT plans to compensate for these daily</vt:lpwstr>
  </property>
  <property fmtid="{D5CDD505-2E9C-101B-9397-08002B2CF9AE}" pid="28" name="ZOTERO_BREF_B5ZWzqMaNVOj_4">
    <vt:lpwstr> tissue density variations. A two-step restoration method for ���densities-of-the-day��� was created: (1) restoration of spot positions (Bragg peaks) by adapting the energy of each pencil beam to the new water equivalent path length; and (2) re-optimizati</vt:lpwstr>
  </property>
  <property fmtid="{D5CDD505-2E9C-101B-9397-08002B2CF9AE}" pid="29" name="ZOTERO_BREF_B5ZWzqMaNVOj_5">
    <vt:lpwstr>on of pencil beam weights by minimizing the dosimetric difference with the planned dose distribution, using a fast and exact quadratic solver. The method was developed and evaluated using 8-10 repeat CT scans of 10 prostate cancer patients. Experiments de</vt:lpwstr>
  </property>
  <property fmtid="{D5CDD505-2E9C-101B-9397-08002B2CF9AE}" pid="30" name="ZOTERO_BREF_B5ZWzqMaNVOj_6">
    <vt:lpwstr>monstrated that giving a high weight to the PTV in the re-optimization resulted in clinically acceptable restorations. For all scans we obtained V95% ���98% and V107%���2%. For the bladder, the differences between the restored and the intended treatment p</vt:lpwstr>
  </property>
  <property fmtid="{D5CDD505-2E9C-101B-9397-08002B2CF9AE}" pid="31" name="ZOTERO_BREF_B5ZWzqMaNVOj_7">
    <vt:lpwstr>lan were below +2 Gy and +2%-point. The rectum differences were below +2 Gy and +2%-point for 90% of the scans. In the remaining scans the rectum was filled with air, which partly overlapped with the PTV. The air cavity distorted the Bragg peak resulting </vt:lpwstr>
  </property>
  <property fmtid="{D5CDD505-2E9C-101B-9397-08002B2CF9AE}" pid="32" name="ZOTERO_BREF_B5ZWzqMaNVOj_8">
    <vt:lpwstr>in less favorable rectum doses.","DOI":"10.1088/1361-6560/aa5c12","ISSN":"1361-6560","note":"PMID: 28140380","journalAbbreviation":"Phys Med Biol","language":"eng","author":[{"family":"Jagt","given":"Thyrza Zeralda"},{"family":"Breedveld","given":"Sebasti</vt:lpwstr>
  </property>
  <property fmtid="{D5CDD505-2E9C-101B-9397-08002B2CF9AE}" pid="33" name="ZOTERO_BREF_B5ZWzqMaNVOj_9">
    <vt:lpwstr>aan"},{"family":"Water","given":"Steven","non-dropping-particle":"van de"},{"family":"Heijmen","given":"Ben"},{"family":"Hoogeman","given":"Mischa"}],"issued":{"date-parts":[["2017",1,31]]}}}],"schema":"https://github.com/citation-style-language/schema/ra</vt:lpwstr>
  </property>
  <property fmtid="{D5CDD505-2E9C-101B-9397-08002B2CF9AE}" pid="34" name="ZOTERO_BREF_CtdIi6Th6fjt_1">
    <vt:lpwstr>ZOTERO_ITEM CSL_CITATION {"citationID":"a1nq9fl1evf","properties":{"formattedCitation":"(Kurz et al., 2015, 2016a; Landry et al., 2015; Oliver et al., 2018)","plainCitation":"(Kurz et al., 2015, 2016a; Landry et al., 2015; Oliver et al., 2018)"},"citation</vt:lpwstr>
  </property>
  <property fmtid="{D5CDD505-2E9C-101B-9397-08002B2CF9AE}" pid="35" name="ZOTERO_BREF_CtdIi6Th6fjt_10">
    <vt:lpwstr>found in terms of the proton range and gamma-index analysis. For all patients and indications between 95% and 100% of the proton dose profiles in beam's eye view showed a range agreement of better than 3 mm. The pass rate in a (2%,2 mm) gamma-comparison w</vt:lpwstr>
  </property>
  <property fmtid="{D5CDD505-2E9C-101B-9397-08002B2CF9AE}" pid="36" name="ZOTERO_BREF_CtdIi6Th6fjt_11">
    <vt:lpwstr>as between 96% and 100%. For H&amp;N patients, an equivalent agreement of vCT and CBCTcor to the reference rpCT was observed. However, for the prostate cases, an insufficient accuracy of the vCT contours retrieved from DIR was found, while the CBCTcor contour</vt:lpwstr>
  </property>
  <property fmtid="{D5CDD505-2E9C-101B-9397-08002B2CF9AE}" pid="37" name="ZOTERO_BREF_CtdIi6Th6fjt_12">
    <vt:lpwstr>s showed very high agreement to the contours delineated on the raw CBCT.\nCONCLUSIONS: For H&amp;N patients, no considerable differences of vCT and CBCTcor were found. For prostate cases, despite the high dosimetric agreement, the DIR yields incorrect contour</vt:lpwstr>
  </property>
  <property fmtid="{D5CDD505-2E9C-101B-9397-08002B2CF9AE}" pid="38" name="ZOTERO_BREF_CtdIi6Th6fjt_13">
    <vt:lpwstr>s, probably due to the more pronounced anatomical changes in the abdomen and the reduced soft-tissue contrast in the CBCT. Using the vCT as prior, these inaccuracies can be overcome and images suitable for accurate delineation and dose calculation in CBCT</vt:lpwstr>
  </property>
  <property fmtid="{D5CDD505-2E9C-101B-9397-08002B2CF9AE}" pid="39" name="ZOTERO_BREF_CtdIi6Th6fjt_14">
    <vt:lpwstr>-based adaptive IMPT can be retrieved from scatter correction of the CBCT projections.","DOI":"10.1118/1.4962933","ISSN":"2473-4209","note":"PMID: 27782706","journalAbbreviation":"Med Phys","language":"eng","author":[{"family":"Kurz","given":"Christopher"</vt:lpwstr>
  </property>
  <property fmtid="{D5CDD505-2E9C-101B-9397-08002B2CF9AE}" pid="40" name="ZOTERO_BREF_CtdIi6Th6fjt_15">
    <vt:lpwstr>},{"family":"Kamp","given":"Florian"},{"family":"Park","given":"Yang-Kyun"},{"family":"Zöllner","given":"Christoph"},{"family":"Rit","given":"Simon"},{"family":"Hansen","given":"David"},{"family":"Podesta","given":"Mark"},{"family":"Sharp","given":"Gregor</vt:lpwstr>
  </property>
  <property fmtid="{D5CDD505-2E9C-101B-9397-08002B2CF9AE}" pid="41" name="ZOTERO_BREF_CtdIi6Th6fjt_16">
    <vt:lpwstr>y C."},{"family":"Li","given":"Minglun"},{"family":"Reiner","given":"Michael"},{"family":"Hofmaier","given":"Jan"},{"family":"Neppl","given":"Sebastian"},{"family":"Thieke","given":"Christian"},{"family":"Nijhuis","given":"Reinoud"},{"family":"Ganswindt",</vt:lpwstr>
  </property>
  <property fmtid="{D5CDD505-2E9C-101B-9397-08002B2CF9AE}" pid="42" name="ZOTERO_BREF_CtdIi6Th6fjt_17">
    <vt:lpwstr>"given":"Ute"},{"family":"Belka","given":"Claus"},{"family":"Winey","given":"Brian A."},{"family":"Parodi","given":"Katia"},{"family":"Landry","given":"Guillaume"}],"issued":{"date-parts":[["2016",10]]}}},{"id":164,"uris":["http://zotero.org/users/1597649</vt:lpwstr>
  </property>
  <property fmtid="{D5CDD505-2E9C-101B-9397-08002B2CF9AE}" pid="43" name="ZOTERO_BREF_CtdIi6Th6fjt_18">
    <vt:lpwstr>/items/G9HN7EN5"],"uri":["http://zotero.org/users/1597649/items/G9HN7EN5"],"itemData":{"id":164,"type":"article-journal","title":"Comparing cone-beam CT intensity correction methods for dose recalculation in adaptive intensity-modulated photon and proton </vt:lpwstr>
  </property>
  <property fmtid="{D5CDD505-2E9C-101B-9397-08002B2CF9AE}" pid="44" name="ZOTERO_BREF_CtdIi6Th6fjt_19">
    <vt:lpwstr>therapy for head and neck cancer","container-title":"Acta Oncologica","page":"1651-1657","volume":"54","issue":"9","source":"www-tandfonline-com.ezp-prod1.hul.harvard.edu (Atypon)","DOI":"10.3109/0284186X.2015.1061206","ISSN":"0284-186X","journalAbbreviat</vt:lpwstr>
  </property>
  <property fmtid="{D5CDD505-2E9C-101B-9397-08002B2CF9AE}" pid="45" name="ZOTERO_BREF_CtdIi6Th6fjt_2">
    <vt:lpwstr>Items":[{"id":814,"uris":["http://zotero.org/users/1597649/items/9YDK3KXR"],"uri":["http://zotero.org/users/1597649/items/9YDK3KXR"],"itemData":{"id":814,"type":"article-journal","title":"Investigating deformable image registration and scatter correction </vt:lpwstr>
  </property>
  <property fmtid="{D5CDD505-2E9C-101B-9397-08002B2CF9AE}" pid="46" name="ZOTERO_BREF_CtdIi6Th6fjt_20">
    <vt:lpwstr>ion":"Acta Oncologica","author":[{"family":"Kurz","given":"Christopher"},{"family":"Dedes","given":"George"},{"family":"Resch","given":"Andreas"},{"family":"Reiner","given":"Michael"},{"family":"Ganswindt","given":"Ute"},{"family":"Nijhuis","given":"Reino</vt:lpwstr>
  </property>
  <property fmtid="{D5CDD505-2E9C-101B-9397-08002B2CF9AE}" pid="47" name="ZOTERO_BREF_CtdIi6Th6fjt_21">
    <vt:lpwstr>ud"},{"family":"Thieke","given":"Christian"},{"family":"Belka","given":"Claus"},{"family":"Parodi","given":"Katia"},{"family":"Landry","given":"Guillaume"}],"issued":{"date-parts":[["2015",10,21]]}}},{"id":165,"uris":["http://zotero.org/users/1597649/item</vt:lpwstr>
  </property>
  <property fmtid="{D5CDD505-2E9C-101B-9397-08002B2CF9AE}" pid="48" name="ZOTERO_BREF_CtdIi6Th6fjt_22">
    <vt:lpwstr>s/JJTIT9IJ"],"uri":["http://zotero.org/users/1597649/items/JJTIT9IJ"],"itemData":{"id":165,"type":"article-journal","title":"Investigating CT to CBCT image registration for head and neck proton therapy as a tool for daily dose recalculation","container-ti</vt:lpwstr>
  </property>
  <property fmtid="{D5CDD505-2E9C-101B-9397-08002B2CF9AE}" pid="49" name="ZOTERO_BREF_CtdIi6Th6fjt_23">
    <vt:lpwstr>tle":"Medical Physics","page":"1354-1366","volume":"42","issue":"3","source":"scitation.aip.org.ezp-prod1.hul.harvard.edu","abstract":"Purpose: Intensity modulated proton therapy (IMPT) of head and neck (H&amp;amp;N) cancer patients may be improved by plan ad</vt:lpwstr>
  </property>
  <property fmtid="{D5CDD505-2E9C-101B-9397-08002B2CF9AE}" pid="50" name="ZOTERO_BREF_CtdIi6Th6fjt_24">
    <vt:lpwstr>aptation. The decision to adapt the treatment plan based on a dose recalculation on the current anatomy requires a diagnostic quality computed tomography (CT) scan of the patient. As gantry-mounted cone beam CT (CBCT) scanners are currently being offered </vt:lpwstr>
  </property>
  <property fmtid="{D5CDD505-2E9C-101B-9397-08002B2CF9AE}" pid="51" name="ZOTERO_BREF_CtdIi6Th6fjt_25">
    <vt:lpwstr>by vendors, they may offer daily or weekly updates of patient anatomy. CBCT image quality may not be sufficient for accurate proton dose calculation and it is likely necessary to perform CBCT CT number correction. In this work, the authors investigated de</vt:lpwstr>
  </property>
  <property fmtid="{D5CDD505-2E9C-101B-9397-08002B2CF9AE}" pid="52" name="ZOTERO_BREF_CtdIi6Th6fjt_26">
    <vt:lpwstr>formable image registration (dir) of the planning CT (pCT) to the CBCT to generate a virtual CT (vCT) to be used for proton dose recalculation. Methods: Datasets of six H&amp;amp;N cancer patients undergoing photon intensity modulated radiation therapy were u</vt:lpwstr>
  </property>
  <property fmtid="{D5CDD505-2E9C-101B-9397-08002B2CF9AE}" pid="53" name="ZOTERO_BREF_CtdIi6Th6fjt_27">
    <vt:lpwstr>sed in this study to validate the vCT approach. Each dataset contained a CBCT acquired within 3 days of a replanning CT (rpCT), in addition to a pCT. The pCT and rpCT were delineated by a physician. A Morphons algorithm was employed in this work to perfor</vt:lpwstr>
  </property>
  <property fmtid="{D5CDD505-2E9C-101B-9397-08002B2CF9AE}" pid="54" name="ZOTERO_BREF_CtdIi6Th6fjt_28">
    <vt:lpwstr>m dir of the pCT to CBCT following a rigid registration of the two images. The contours from the pCT were deformed using the vector field resulting from dir to yield a contoured vCT. The dir accuracy was evaluated with a scale invariant feature transform </vt:lpwstr>
  </property>
  <property fmtid="{D5CDD505-2E9C-101B-9397-08002B2CF9AE}" pid="55" name="ZOTERO_BREF_CtdIi6Th6fjt_29">
    <vt:lpwstr>(SIFT) algorithm comparing automatically identified matching features between vCT and CBCT. The rpCT was used as reference for evaluation of the vCT. The vCT and rpCT CT numbers were converted to stopping power ratio and the water equivalent thickness (WE</vt:lpwstr>
  </property>
  <property fmtid="{D5CDD505-2E9C-101B-9397-08002B2CF9AE}" pid="56" name="ZOTERO_BREF_CtdIi6Th6fjt_3">
    <vt:lpwstr>for CBCT-based dose calculation in adaptive IMPT","container-title":"Medical Physics","page":"5635","volume":"43","issue":"10","source":"PubMed","abstract":"PURPOSE: This work aims at investigating intensity corrected cone-beam x-ray computed tomography (</vt:lpwstr>
  </property>
  <property fmtid="{D5CDD505-2E9C-101B-9397-08002B2CF9AE}" pid="57" name="ZOTERO_BREF_CtdIi6Th6fjt_30">
    <vt:lpwstr>T) was calculated. IMPT dose distributions from treatment plans optimized on the pCT were recalculated with a Monte Carlo algorithm on the rpCT and vCT for comparison in terms of gamma index, dose volume histogram (DVH) statistics as well as proton range.</vt:lpwstr>
  </property>
  <property fmtid="{D5CDD505-2E9C-101B-9397-08002B2CF9AE}" pid="58" name="ZOTERO_BREF_CtdIi6Th6fjt_31">
    <vt:lpwstr> The dir generated contours on the vCT were compared to physician-drawn contours on the rpCT. Results: The dir accuracy was better than 1.4 mm according to the SIFT evaluation. The mean WET differences between vCT (pCT) and rpCT were below 1 mm (2.6 mm). </vt:lpwstr>
  </property>
  <property fmtid="{D5CDD505-2E9C-101B-9397-08002B2CF9AE}" pid="59" name="ZOTERO_BREF_CtdIi6Th6fjt_32">
    <vt:lpwstr>The amount of voxels passing 3%/3 mm gamma criteria were above 95% for the vCT vs rpCT. When using the rpCT contour set to derive DVH statistics from dose distributions calculated on the rpCT and vCT the differences, expressed in terms of 30 fractions of </vt:lpwstr>
  </property>
  <property fmtid="{D5CDD505-2E9C-101B-9397-08002B2CF9AE}" pid="60" name="ZOTERO_BREF_CtdIi6Th6fjt_33">
    <vt:lpwstr>2 Gy, were within [−4, 2 Gy] for parotid glands (D mean), spinal cord (D 2%), brainstem (D 2%), and CTV (D 95%). When using dir generated contours for the vCT, those differences ranged within [−8, 11 Gy]. Conclusions: In this work, the authors generated C</vt:lpwstr>
  </property>
  <property fmtid="{D5CDD505-2E9C-101B-9397-08002B2CF9AE}" pid="61" name="ZOTERO_BREF_CtdIi6Th6fjt_34">
    <vt:lpwstr>BCT based stopping power distributions using dir of the pCT to a CBCT scan. dir accuracy was below 1.4 mm as evaluated by the SIFT algorithm. Dose distributions calculated on the vCT agreed well to those calculated on the rpCT when using gamma index evalu</vt:lpwstr>
  </property>
  <property fmtid="{D5CDD505-2E9C-101B-9397-08002B2CF9AE}" pid="62" name="ZOTERO_BREF_CtdIi6Th6fjt_35">
    <vt:lpwstr>ation as well as DVH statistics based on the same contours. The use of dir generated contours introduced variability in DVH statistics.","DOI":"10.1118/1.4908223","ISSN":"0094-2405","author":[{"family":"Landry","given":"Guillaume"},{"family":"Nijhuis","gi</vt:lpwstr>
  </property>
  <property fmtid="{D5CDD505-2E9C-101B-9397-08002B2CF9AE}" pid="63" name="ZOTERO_BREF_CtdIi6Th6fjt_36">
    <vt:lpwstr>ven":"Reinoud"},{"family":"Dedes","given":"George"},{"family":"Handrack","given":"Josefine"},{"family":"Thieke","given":"Christian"},{"family":"Janssens","given":"Guillaume"},{"family":"Xivry","given":"Jonathan Orban","dropping-particle":"de"},{"family":"</vt:lpwstr>
  </property>
  <property fmtid="{D5CDD505-2E9C-101B-9397-08002B2CF9AE}" pid="64" name="ZOTERO_BREF_CtdIi6Th6fjt_37">
    <vt:lpwstr>Reiner","given":"Michael"},{"family":"Kamp","given":"Florian"},{"family":"Wilkens","given":"Jan J."},{"family":"Paganelli","given":"Chiara"},{"family":"Riboldi","given":"Marco"},{"family":"Baroni","given":"Guido"},{"family":"Ganswindt","given":"Ute"},{"fa</vt:lpwstr>
  </property>
  <property fmtid="{D5CDD505-2E9C-101B-9397-08002B2CF9AE}" pid="65" name="ZOTERO_BREF_CtdIi6Th6fjt_38">
    <vt:lpwstr>mily":"Belka","given":"Claus"},{"family":"Parodi","given":"Katia"}],"issued":{"date-parts":[["2015",3,1]]}}},{"id":818,"uris":["http://zotero.org/users/1597649/items/6ETA95B8"],"uri":["http://zotero.org/users/1597649/items/6ETA95B8"],"itemData":{"id":818,</vt:lpwstr>
  </property>
  <property fmtid="{D5CDD505-2E9C-101B-9397-08002B2CF9AE}" pid="66" name="ZOTERO_BREF_CtdIi6Th6fjt_39">
    <vt:lpwstr>"type":"article-journal","title":"Commissioning an in-room mobile CT for adaptive proton therapy with a compact proton system","container-title":"Journal of Applied Clinical Medical Physics","page":"149-158","volume":"19","issue":"3","source":"PubMed","ab</vt:lpwstr>
  </property>
  <property fmtid="{D5CDD505-2E9C-101B-9397-08002B2CF9AE}" pid="67" name="ZOTERO_BREF_CtdIi6Th6fjt_4">
    <vt:lpwstr>CBCT) images for accurate dose calculation in adaptive intensity modulated proton therapy (IMPT) for prostate and head and neck (H&amp;N) cancer. A deformable image registration (DIR)-based method and a scatter correction approach using the image data obtaine</vt:lpwstr>
  </property>
  <property fmtid="{D5CDD505-2E9C-101B-9397-08002B2CF9AE}" pid="68" name="ZOTERO_BREF_CtdIi6Th6fjt_40">
    <vt:lpwstr>stract":"PURPOSE: To describe the commissioning of AIRO mobile CT system (AIRO) for adaptive proton therapy on a compact double scattering proton therapy system.\nMETHODS: A Gammex phantom was scanned with varying plug patterns, table heights, and mAs on </vt:lpwstr>
  </property>
  <property fmtid="{D5CDD505-2E9C-101B-9397-08002B2CF9AE}" pid="69" name="ZOTERO_BREF_CtdIi6Th6fjt_41">
    <vt:lpwstr>a CT simulator (CT Sim) and on the AIRO. AIRO-specific CT-stopping power ratio (SPR) curves were created with a commonly used stoichiometric method using the Gammex phantom. A RANDO anthropomorphic thorax, pelvis, and head phantom, and a CIRS thorax and h</vt:lpwstr>
  </property>
  <property fmtid="{D5CDD505-2E9C-101B-9397-08002B2CF9AE}" pid="70" name="ZOTERO_BREF_CtdIi6Th6fjt_42">
    <vt:lpwstr>ead phantom were scanned on the CT Sim and AIRO. Clinically realistic treatment plans and nonclinical plans were generated on the CT Sim images and subsequently copied onto the AIRO CT scans for dose recalculation and comparison for various AIRO SPR curve</vt:lpwstr>
  </property>
  <property fmtid="{D5CDD505-2E9C-101B-9397-08002B2CF9AE}" pid="71" name="ZOTERO_BREF_CtdIi6Th6fjt_43">
    <vt:lpwstr>s. Gamma analysis was used to evaluate dosimetric deviation between both plans.\nRESULTS: AIRO CT values skewed toward solid water when plugs were scanned surrounded by other plugs in phantom. Low-density materials demonstrated largest differences. Dose c</vt:lpwstr>
  </property>
  <property fmtid="{D5CDD505-2E9C-101B-9397-08002B2CF9AE}" pid="72" name="ZOTERO_BREF_CtdIi6Th6fjt_44">
    <vt:lpwstr>alculated on AIRO CT scans with stoichiometric-based SPR curves produced over-ranged proton beams when large volumes of low-density material were in the path of the beam. To create equivalent dose distributions on both data sets, the AIRO SPR curve's low-</vt:lpwstr>
  </property>
  <property fmtid="{D5CDD505-2E9C-101B-9397-08002B2CF9AE}" pid="73" name="ZOTERO_BREF_CtdIi6Th6fjt_45">
    <vt:lpwstr>density data points were iteratively adjusted to yield better proton beam range agreement based on isodose lines. Comparison of the stoichiometric-based AIRO SPR curve and the \"dose-adjusted\" SPR curve showed slight improvement on gamma analysis between</vt:lpwstr>
  </property>
  <property fmtid="{D5CDD505-2E9C-101B-9397-08002B2CF9AE}" pid="74" name="ZOTERO_BREF_CtdIi6Th6fjt_46">
    <vt:lpwstr> the treatment plan and the AIRO plan for single-field plans at the 1%, 1 mm level, but did not affect clinical plans indicating that HU number differences between the CT Sim and AIRO did not affect dose calculations for robust clinical beam arrangements.</vt:lpwstr>
  </property>
  <property fmtid="{D5CDD505-2E9C-101B-9397-08002B2CF9AE}" pid="75" name="ZOTERO_BREF_CtdIi6Th6fjt_47">
    <vt:lpwstr>\nCONCLUSION: Based on this study, we believe the AIRO can be used offline for adaptive proton therapy on a compact double scattering proton therapy system.","DOI":"10.1002/acm2.12319","ISSN":"1526-9914","note":"PMID: 29682879\nPMCID: PMC5978963","journal</vt:lpwstr>
  </property>
  <property fmtid="{D5CDD505-2E9C-101B-9397-08002B2CF9AE}" pid="76" name="ZOTERO_BREF_CtdIi6Th6fjt_48">
    <vt:lpwstr>Abbreviation":"J Appl Clin Med Phys","language":"eng","author":[{"family":"Oliver","given":"Jasmine A."},{"family":"Zeidan","given":"Omar"},{"family":"Meeks","given":"Sanford L."},{"family":"Shah","given":"Amish P."},{"family":"Pukala","given":"Jason"},{"</vt:lpwstr>
  </property>
  <property fmtid="{D5CDD505-2E9C-101B-9397-08002B2CF9AE}" pid="77" name="ZOTERO_BREF_CtdIi6Th6fjt_49">
    <vt:lpwstr>family":"Kelly","given":"Patrick"},{"family":"Ramakrishna","given":"Naren R."},{"family":"Willoughby","given":"Twyla R."}],"issued":{"date-parts":[["2018",5]]}}}],"schema":"https://github.com/citation-style-language/schema/raw/master/csl-citation.json"}</vt:lpwstr>
  </property>
  <property fmtid="{D5CDD505-2E9C-101B-9397-08002B2CF9AE}" pid="78" name="ZOTERO_BREF_CtdIi6Th6fjt_5">
    <vt:lpwstr>d from DIR as prior are characterized and compared on the basis of the same clinical patient cohort for the first time.\nMETHODS: Planning CT (pCT) and daily CBCT data (reconstructed images and measured projections) of four H&amp;N and four prostate cancer pa</vt:lpwstr>
  </property>
  <property fmtid="{D5CDD505-2E9C-101B-9397-08002B2CF9AE}" pid="79" name="ZOTERO_BREF_CtdIi6Th6fjt_6">
    <vt:lpwstr>tients have been considered in this study. A previously validated Morphons algorithm was used for DIR of the planning CT to the current CBCT image, yielding a so-called virtual CT (vCT). For the first time, this approach was translated from H&amp;N to prostat</vt:lpwstr>
  </property>
  <property fmtid="{D5CDD505-2E9C-101B-9397-08002B2CF9AE}" pid="80" name="ZOTERO_BREF_CtdIi6Th6fjt_7">
    <vt:lpwstr>e cancer cases in the scope of proton therapy. The warped pCT images were also used as prior for scatter correction of the CBCT projections for both tumor sites. Single field uniform dose and IMPT (only for H&amp;N cases) treatment plans have been generated w</vt:lpwstr>
  </property>
  <property fmtid="{D5CDD505-2E9C-101B-9397-08002B2CF9AE}" pid="81" name="ZOTERO_BREF_CtdIi6Th6fjt_8">
    <vt:lpwstr>ith a research version of a commercial planning system. Dose calculations on vCT and scatter corrected CBCT (CBCTcor) were compared by means of the proton range and a gamma-index analysis. For the H&amp;N cases, an additional diagnostic replanning CT (rpCT) a</vt:lpwstr>
  </property>
  <property fmtid="{D5CDD505-2E9C-101B-9397-08002B2CF9AE}" pid="82" name="ZOTERO_BREF_CtdIi6Th6fjt_9">
    <vt:lpwstr>cquired within three days of the CBCT served as additional reference. For the prostate patients, a comprehensive contour comparison of CBCT and vCT, using a trained physician's delineation, was performed.\nRESULTS: A high agreement of vCT and CBCTcor was </vt:lpwstr>
  </property>
  <property fmtid="{D5CDD505-2E9C-101B-9397-08002B2CF9AE}" pid="83" name="ZOTERO_BREF_Du6LzAiBTDXM_1">
    <vt:lpwstr>ZOTERO_ITEM CSL_CITATION {"citationID":"amo6jdfbiv","properties":{"formattedCitation":"(Bernatowicz et al., 2018)","plainCitation":"(Bernatowicz et al., 2018)"},"citationItems":[{"id":702,"uris":["http://zotero.org/users/1597649/items/XGQ2QYR9"],"uri":["h</vt:lpwstr>
  </property>
  <property fmtid="{D5CDD505-2E9C-101B-9397-08002B2CF9AE}" pid="84" name="ZOTERO_BREF_Du6LzAiBTDXM_10">
    <vt:lpwstr>tion in the dose restoration. Restoring clinically-approved dose distribution on repeated CTs does not require new ROI segmentation and is compatible with an online adaptive workflow.","URL":"http://iopscience.iop.org/10.1088/1361-6560/aaba8c","DOI":"10.1</vt:lpwstr>
  </property>
  <property fmtid="{D5CDD505-2E9C-101B-9397-08002B2CF9AE}" pid="85" name="ZOTERO_BREF_Du6LzAiBTDXM_11">
    <vt:lpwstr>088/1361-6560/aaba8c","ISSN":"1361-6560","journalAbbreviation":"Phys. Med. Biol.","language":"en","author":[{"family":"Bernatowicz","given":"Kinga"},{"family":"Geets","given":"Xavier"},{"family":"Barragan","given":"Ana"},{"family":"Janssens","given":"Guil</vt:lpwstr>
  </property>
  <property fmtid="{D5CDD505-2E9C-101B-9397-08002B2CF9AE}" pid="86" name="ZOTERO_BREF_Du6LzAiBTDXM_12">
    <vt:lpwstr>laume"},{"family":"Souris","given":"Kevin"},{"family":"Sterpin","given":"Edmond"}],"issued":{"date-parts":[["2018"]]},"accessed":{"date-parts":[["2018",4,3]]}}}],"schema":"https://github.com/citation-style-language/schema/raw/master/csl-citation.json"}</vt:lpwstr>
  </property>
  <property fmtid="{D5CDD505-2E9C-101B-9397-08002B2CF9AE}" pid="87" name="ZOTERO_BREF_Du6LzAiBTDXM_2">
    <vt:lpwstr>ttp://zotero.org/users/1597649/items/XGQ2QYR9"],"itemData":{"id":702,"type":"article-journal","title":"Feasibility of online IMPT adaptation using fast, automatic and robust dose restoration","container-title":"Physics in Medicine and Biology","source":"I</vt:lpwstr>
  </property>
  <property fmtid="{D5CDD505-2E9C-101B-9397-08002B2CF9AE}" pid="88" name="ZOTERO_BREF_Du6LzAiBTDXM_3">
    <vt:lpwstr>nstitute of Physics","abstract":"Abstract Intensity-modulated proton therapy (IMPT) offers excellent dose conformity and healthy tissue sparing, but it can be substantially compromised in the presence of anatomical changes. A major dosimetric effect is ca</vt:lpwstr>
  </property>
  <property fmtid="{D5CDD505-2E9C-101B-9397-08002B2CF9AE}" pid="89" name="ZOTERO_BREF_Du6LzAiBTDXM_4">
    <vt:lpwstr>used by density changes, which alter the planned proton range in the patient. Three different methods, which automatically restore an IMPT plan dose on a daily CT image were implemented and compared: (1) simple dose restoration (DR) using optimization obj</vt:lpwstr>
  </property>
  <property fmtid="{D5CDD505-2E9C-101B-9397-08002B2CF9AE}" pid="90" name="ZOTERO_BREF_Du6LzAiBTDXM_5">
    <vt:lpwstr>ectives of the initial plan, (2) voxel-wise dose restoration (vDR), and (3) isodose volume dose restoration (iDR). Dose restorations were calculated for three different clinical cases, selected to test different capabilities of the restoration methods: la</vt:lpwstr>
  </property>
  <property fmtid="{D5CDD505-2E9C-101B-9397-08002B2CF9AE}" pid="91" name="ZOTERO_BREF_Du6LzAiBTDXM_6">
    <vt:lpwstr>rge range adaptation, complex dose distributions and robust re-optimization. All dose restorations were obtained in less than 5 min, without manual adjustments of the optimization settings. The evaluation of initial plans on repeated CTs showed large dose</vt:lpwstr>
  </property>
  <property fmtid="{D5CDD505-2E9C-101B-9397-08002B2CF9AE}" pid="92" name="ZOTERO_BREF_Du6LzAiBTDXM_7">
    <vt:lpwstr> distortions, which were substantially reduced after restoration. In general, all dose restoration methods improved DVH-based scores in propagated target volumes and OARs. Analysis of local dose differences showed that, although all dose restorations perf</vt:lpwstr>
  </property>
  <property fmtid="{D5CDD505-2E9C-101B-9397-08002B2CF9AE}" pid="93" name="ZOTERO_BREF_Du6LzAiBTDXM_8">
    <vt:lpwstr>ormed similarly in high dose regions, iDR restored the initial dose with higher precision and accuracy in the whole patient anatomy. Median dose errors decreased from 13.55 Gy in distorted plan to 9.75 Gy (vDR), 6.2 Gy (DR) and 4.3 Gy (iDR). High quality </vt:lpwstr>
  </property>
  <property fmtid="{D5CDD505-2E9C-101B-9397-08002B2CF9AE}" pid="94" name="ZOTERO_BREF_Du6LzAiBTDXM_9">
    <vt:lpwstr>dose restoration is essential to minimize or eventually by-pass the physician approval of the restored plan, as long as dose stability can be assumed. Motion (as well as setup and range uncertainties) can be taken into account by including robust optimiza</vt:lpwstr>
  </property>
  <property fmtid="{D5CDD505-2E9C-101B-9397-08002B2CF9AE}" pid="95" name="ZOTERO_BREF_ENhomiN5OQCg_1">
    <vt:lpwstr>ZOTERO_ITEM CSL_CITATION {"citationID":"a6cqlkgf4h","properties":{"formattedCitation":"(Arai et al., 2017; Kim et al., 2017; Kurz et al., 2016a; Niu et al., 2012, 2010; Park et al., 2015)","plainCitation":"(Arai et al., 2017; Kim et al., 2017; Kurz et al.</vt:lpwstr>
  </property>
  <property fmtid="{D5CDD505-2E9C-101B-9397-08002B2CF9AE}" pid="96" name="ZOTERO_BREF_ENhomiN5OQCg_10">
    <vt:lpwstr>ation in CBCT and mCBCTs for two phantoms and ten patients. Our results showed that HU modification using the histogram-matching algorithm could improve the accuracy of the proton dose calculation.","DOI":"10.1016/j.ejmp.2016.12.006","ISSN":"1724-191X","n</vt:lpwstr>
  </property>
  <property fmtid="{D5CDD505-2E9C-101B-9397-08002B2CF9AE}" pid="97" name="ZOTERO_BREF_ENhomiN5OQCg_11">
    <vt:lpwstr>ote":"PMID: 27998666","journalAbbreviation":"Phys Med","language":"eng","author":[{"family":"Arai","given":"Kazuhiro"},{"family":"Kadoya","given":"Noriyuki"},{"family":"Kato","given":"Takahiro"},{"family":"Endo","given":"Hiromitsu"},{"family":"Komori","gi</vt:lpwstr>
  </property>
  <property fmtid="{D5CDD505-2E9C-101B-9397-08002B2CF9AE}" pid="98" name="ZOTERO_BREF_ENhomiN5OQCg_12">
    <vt:lpwstr>ven":"Shinya"},{"family":"Abe","given":"Yoshitomo"},{"family":"Nakamura","given":"Tatsuya"},{"family":"Wada","given":"Hitoshi"},{"family":"Kikuchi","given":"Yasuhiro"},{"family":"Takai","given":"Yoshihiro"},{"family":"Jingu","given":"Keiichi"}],"issued":{</vt:lpwstr>
  </property>
  <property fmtid="{D5CDD505-2E9C-101B-9397-08002B2CF9AE}" pid="99" name="ZOTERO_BREF_ENhomiN5OQCg_13">
    <vt:lpwstr>"date-parts":[["2017",1]]}}},{"id":820,"uris":["http://zotero.org/users/1597649/items/36RDLJNS"],"uri":["http://zotero.org/users/1597649/items/36RDLJNS"],"itemData":{"id":820,"type":"article-journal","title":"Water equivalent path length calculations usin</vt:lpwstr>
  </property>
  <property fmtid="{D5CDD505-2E9C-101B-9397-08002B2CF9AE}" pid="100" name="ZOTERO_BREF_ENhomiN5OQCg_14">
    <vt:lpwstr>g scatter-corrected head and neck CBCT images to evaluate patients for adaptive proton therapy","container-title":"Physics in Medicine and Biology","page":"59-72","volume":"62","issue":"1","source":"PubMed","abstract":"Proton therapy has dosimetric advant</vt:lpwstr>
  </property>
  <property fmtid="{D5CDD505-2E9C-101B-9397-08002B2CF9AE}" pid="101" name="ZOTERO_BREF_ENhomiN5OQCg_15">
    <vt:lpwstr>ages due to the well-defined range of the proton beam over photon radiotherapy. When the proton beams, however, are delivered to the patient in fractionated radiation treatment, the treatment outcome is affected by delivery uncertainties such as anatomic </vt:lpwstr>
  </property>
  <property fmtid="{D5CDD505-2E9C-101B-9397-08002B2CF9AE}" pid="102" name="ZOTERO_BREF_ENhomiN5OQCg_16">
    <vt:lpwstr>change in the patient and daily patient setup error. This study aims at establishing a method to evaluate the dosimetric impact of the anatomic change and patient setup error during head and neck proton therapy. Range variations due to the delivery uncert</vt:lpwstr>
  </property>
  <property fmtid="{D5CDD505-2E9C-101B-9397-08002B2CF9AE}" pid="103" name="ZOTERO_BREF_ENhomiN5OQCg_17">
    <vt:lpwstr>ainties were assessed by calculating water equivalent path length (WEPL) to the distal edge of tumor volume using planning CT and weekly treatment cone-beam CT (CBCT) images. Specifically, mean difference and root mean squared deviation (RMSD) of the dist</vt:lpwstr>
  </property>
  <property fmtid="{D5CDD505-2E9C-101B-9397-08002B2CF9AE}" pid="104" name="ZOTERO_BREF_ENhomiN5OQCg_18">
    <vt:lpwstr>al WEPLs were calculated as the weekly range variations. To accurately calculate the distal WEPLs, an existing CBCT scatter correction algorithm was used. An automatic rigid registration was used to align the planning CT and treatment CBCT images, simulat</vt:lpwstr>
  </property>
  <property fmtid="{D5CDD505-2E9C-101B-9397-08002B2CF9AE}" pid="105" name="ZOTERO_BREF_ENhomiN5OQCg_19">
    <vt:lpwstr>ing a six degree-of-freedom couch correction at treatments. The authors conclude that the dosimetric impact of the anatomic change and patient setup error was reasonably captured in the differences of the distal WEPL variation with a range calculation unc</vt:lpwstr>
  </property>
  <property fmtid="{D5CDD505-2E9C-101B-9397-08002B2CF9AE}" pid="106" name="ZOTERO_BREF_ENhomiN5OQCg_2">
    <vt:lpwstr>, 2016a; Niu et al., 2012, 2010; Park et al., 2015)"},"citationItems":[{"id":646,"uris":["http://zotero.org/users/1597649/items/NPUBNPMH"],"uri":["http://zotero.org/users/1597649/items/NPUBNPMH"],"itemData":{"id":646,"type":"article-journal","title":"Feas</vt:lpwstr>
  </property>
  <property fmtid="{D5CDD505-2E9C-101B-9397-08002B2CF9AE}" pid="107" name="ZOTERO_BREF_ENhomiN5OQCg_20">
    <vt:lpwstr>ertainty of 2%. The proposed method to calculate the distal WEPL using the scatter-corrected CBCT images can be an essential tool to decide the necessity of re-planning in adaptive proton therapy.","DOI":"10.1088/1361-6560/62/1/59","ISSN":"1361-6560","not</vt:lpwstr>
  </property>
  <property fmtid="{D5CDD505-2E9C-101B-9397-08002B2CF9AE}" pid="108" name="ZOTERO_BREF_ENhomiN5OQCg_21">
    <vt:lpwstr>e":"PMID: 27973351\nPMCID: PMC5397286","journalAbbreviation":"Phys Med Biol","language":"eng","author":[{"family":"Kim","given":"Jihun"},{"family":"Park","given":"Yang-Kyun"},{"family":"Sharp","given":"Gregory"},{"family":"Busse","given":"Paul"},{"family"</vt:lpwstr>
  </property>
  <property fmtid="{D5CDD505-2E9C-101B-9397-08002B2CF9AE}" pid="109" name="ZOTERO_BREF_ENhomiN5OQCg_22">
    <vt:lpwstr>:"Winey","given":"Brian"}],"issued":{"date-parts":[["2017"]],"season":"07"}}},{"id":814,"uris":["http://zotero.org/users/1597649/items/9YDK3KXR"],"uri":["http://zotero.org/users/1597649/items/9YDK3KXR"],"itemData":{"id":814,"type":"article-journal","title</vt:lpwstr>
  </property>
  <property fmtid="{D5CDD505-2E9C-101B-9397-08002B2CF9AE}" pid="110" name="ZOTERO_BREF_ENhomiN5OQCg_23">
    <vt:lpwstr>":"Investigating deformable image registration and scatter correction for CBCT-based dose calculation in adaptive IMPT","container-title":"Medical Physics","page":"5635","volume":"43","issue":"10","source":"PubMed","abstract":"PURPOSE: This work aims at i</vt:lpwstr>
  </property>
  <property fmtid="{D5CDD505-2E9C-101B-9397-08002B2CF9AE}" pid="111" name="ZOTERO_BREF_ENhomiN5OQCg_24">
    <vt:lpwstr>nvestigating intensity corrected cone-beam x-ray computed tomography (CBCT) images for accurate dose calculation in adaptive intensity modulated proton therapy (IMPT) for prostate and head and neck (H&amp;N) cancer. A deformable image registration (DIR)-based</vt:lpwstr>
  </property>
  <property fmtid="{D5CDD505-2E9C-101B-9397-08002B2CF9AE}" pid="112" name="ZOTERO_BREF_ENhomiN5OQCg_25">
    <vt:lpwstr> method and a scatter correction approach using the image data obtained from DIR as prior are characterized and compared on the basis of the same clinical patient cohort for the first time.\nMETHODS: Planning CT (pCT) and daily CBCT data (reconstructed im</vt:lpwstr>
  </property>
  <property fmtid="{D5CDD505-2E9C-101B-9397-08002B2CF9AE}" pid="113" name="ZOTERO_BREF_ENhomiN5OQCg_26">
    <vt:lpwstr>ages and measured projections) of four H&amp;N and four prostate cancer patients have been considered in this study. A previously validated Morphons algorithm was used for DIR of the planning CT to the current CBCT image, yielding a so-called virtual CT (vCT)</vt:lpwstr>
  </property>
  <property fmtid="{D5CDD505-2E9C-101B-9397-08002B2CF9AE}" pid="114" name="ZOTERO_BREF_ENhomiN5OQCg_27">
    <vt:lpwstr>. For the first time, this approach was translated from H&amp;N to prostate cancer cases in the scope of proton therapy. The warped pCT images were also used as prior for scatter correction of the CBCT projections for both tumor sites. Single field uniform do</vt:lpwstr>
  </property>
  <property fmtid="{D5CDD505-2E9C-101B-9397-08002B2CF9AE}" pid="115" name="ZOTERO_BREF_ENhomiN5OQCg_28">
    <vt:lpwstr>se and IMPT (only for H&amp;N cases) treatment plans have been generated with a research version of a commercial planning system. Dose calculations on vCT and scatter corrected CBCT (CBCTcor) were compared by means of the proton range and a gamma-index analys</vt:lpwstr>
  </property>
  <property fmtid="{D5CDD505-2E9C-101B-9397-08002B2CF9AE}" pid="116" name="ZOTERO_BREF_ENhomiN5OQCg_29">
    <vt:lpwstr>is. For the H&amp;N cases, an additional diagnostic replanning CT (rpCT) acquired within three days of the CBCT served as additional reference. For the prostate patients, a comprehensive contour comparison of CBCT and vCT, using a trained physician's delineat</vt:lpwstr>
  </property>
  <property fmtid="{D5CDD505-2E9C-101B-9397-08002B2CF9AE}" pid="117" name="ZOTERO_BREF_ENhomiN5OQCg_3">
    <vt:lpwstr>ibility of CBCT-based proton dose calculation using a histogram-matching algorithm in proton beam therapy","container-title":"Physica medica: PM: an international journal devoted to the applications of physics to medicine and biology: official journal of </vt:lpwstr>
  </property>
  <property fmtid="{D5CDD505-2E9C-101B-9397-08002B2CF9AE}" pid="118" name="ZOTERO_BREF_ENhomiN5OQCg_30">
    <vt:lpwstr>ion, was performed.\nRESULTS: A high agreement of vCT and CBCTcor was found in terms of the proton range and gamma-index analysis. For all patients and indications between 95% and 100% of the proton dose profiles in beam's eye view showed a range agreemen</vt:lpwstr>
  </property>
  <property fmtid="{D5CDD505-2E9C-101B-9397-08002B2CF9AE}" pid="119" name="ZOTERO_BREF_ENhomiN5OQCg_31">
    <vt:lpwstr>t of better than 3 mm. The pass rate in a (2%,2 mm) gamma-comparison was between 96% and 100%. For H&amp;N patients, an equivalent agreement of vCT and CBCTcor to the reference rpCT was observed. However, for the prostate cases, an insufficient accuracy of th</vt:lpwstr>
  </property>
  <property fmtid="{D5CDD505-2E9C-101B-9397-08002B2CF9AE}" pid="120" name="ZOTERO_BREF_ENhomiN5OQCg_32">
    <vt:lpwstr>e vCT contours retrieved from DIR was found, while the CBCTcor contours showed very high agreement to the contours delineated on the raw CBCT.\nCONCLUSIONS: For H&amp;N patients, no considerable differences of vCT and CBCTcor were found. For prostate cases, d</vt:lpwstr>
  </property>
  <property fmtid="{D5CDD505-2E9C-101B-9397-08002B2CF9AE}" pid="121" name="ZOTERO_BREF_ENhomiN5OQCg_33">
    <vt:lpwstr>espite the high dosimetric agreement, the DIR yields incorrect contours, probably due to the more pronounced anatomical changes in the abdomen and the reduced soft-tissue contrast in the CBCT. Using the vCT as prior, these inaccuracies can be overcome and</vt:lpwstr>
  </property>
  <property fmtid="{D5CDD505-2E9C-101B-9397-08002B2CF9AE}" pid="122" name="ZOTERO_BREF_ENhomiN5OQCg_34">
    <vt:lpwstr> images suitable for accurate delineation and dose calculation in CBCT-based adaptive IMPT can be retrieved from scatter correction of the CBCT projections.","DOI":"10.1118/1.4962933","ISSN":"2473-4209","note":"PMID: 27782706","journalAbbreviation":"Med P</vt:lpwstr>
  </property>
  <property fmtid="{D5CDD505-2E9C-101B-9397-08002B2CF9AE}" pid="123" name="ZOTERO_BREF_ENhomiN5OQCg_35">
    <vt:lpwstr>hys","language":"eng","author":[{"family":"Kurz","given":"Christopher"},{"family":"Kamp","given":"Florian"},{"family":"Park","given":"Yang-Kyun"},{"family":"Zöllner","given":"Christoph"},{"family":"Rit","given":"Simon"},{"family":"Hansen","given":"David"}</vt:lpwstr>
  </property>
  <property fmtid="{D5CDD505-2E9C-101B-9397-08002B2CF9AE}" pid="124" name="ZOTERO_BREF_ENhomiN5OQCg_36">
    <vt:lpwstr>,{"family":"Podesta","given":"Mark"},{"family":"Sharp","given":"Gregory C."},{"family":"Li","given":"Minglun"},{"family":"Reiner","given":"Michael"},{"family":"Hofmaier","given":"Jan"},{"family":"Neppl","given":"Sebastian"},{"family":"Thieke","given":"Chr</vt:lpwstr>
  </property>
  <property fmtid="{D5CDD505-2E9C-101B-9397-08002B2CF9AE}" pid="125" name="ZOTERO_BREF_ENhomiN5OQCg_37">
    <vt:lpwstr>istian"},{"family":"Nijhuis","given":"Reinoud"},{"family":"Ganswindt","given":"Ute"},{"family":"Belka","given":"Claus"},{"family":"Winey","given":"Brian A."},{"family":"Parodi","given":"Katia"},{"family":"Landry","given":"Guillaume"}],"issued":{"date-part</vt:lpwstr>
  </property>
  <property fmtid="{D5CDD505-2E9C-101B-9397-08002B2CF9AE}" pid="126" name="ZOTERO_BREF_ENhomiN5OQCg_38">
    <vt:lpwstr>s":[["2016",10]]}}},{"id":158,"uris":["http://zotero.org/users/1597649/items/X6NA4WM9"],"uri":["http://zotero.org/users/1597649/items/X6NA4WM9"],"itemData":{"id":158,"type":"article-journal","title":"Quantitative cone-beam CT imaging in radiation therapy </vt:lpwstr>
  </property>
  <property fmtid="{D5CDD505-2E9C-101B-9397-08002B2CF9AE}" pid="127" name="ZOTERO_BREF_ENhomiN5OQCg_39">
    <vt:lpwstr>using planning CT as a prior: First patient studies","container-title":"Medical Physics","page":"1991-2000","volume":"39","issue":"4","source":"scitation.aip.org.ezp-prod1.hul.harvard.edu","abstract":"Purpose : Quantitative cone-beam CT(CBCT)imaging is on</vt:lpwstr>
  </property>
  <property fmtid="{D5CDD505-2E9C-101B-9397-08002B2CF9AE}" pid="128" name="ZOTERO_BREF_ENhomiN5OQCg_4">
    <vt:lpwstr>the Italian Association of Biomedical Physics (AIFB)","page":"68-76","volume":"33","source":"PubMed","abstract":"The aim of this study was to confirm On-Board Imager cone-beam computed tomography (CBCT) using the histogram-matching algorithm as a useful m</vt:lpwstr>
  </property>
  <property fmtid="{D5CDD505-2E9C-101B-9397-08002B2CF9AE}" pid="129" name="ZOTERO_BREF_ENhomiN5OQCg_40">
    <vt:lpwstr> increasing demand for high-performance image guided radiation therapy (IGRT). However, the current CBCT has poor image qualities mainly due to scatter contamination. Its current clinical application is therefore limited to patient setup based on only bon</vt:lpwstr>
  </property>
  <property fmtid="{D5CDD505-2E9C-101B-9397-08002B2CF9AE}" pid="130" name="ZOTERO_BREF_ENhomiN5OQCg_41">
    <vt:lpwstr>y structures. To improve CBCTimaging for quantitative use, we recently proposed a correction method using planning CT (pCT) as the prior knowledge. Promising phantom results have been obtained on a tabletop CBCT system, using a correction scheme with rigi</vt:lpwstr>
  </property>
  <property fmtid="{D5CDD505-2E9C-101B-9397-08002B2CF9AE}" pid="131" name="ZOTERO_BREF_ENhomiN5OQCg_42">
    <vt:lpwstr>d registration and without iterations. More challenges arise in clinical implementations of our method, especially because patients have large organ deformation in different scans. In this paper, we propose an improved framework to extend our method from </vt:lpwstr>
  </property>
  <property fmtid="{D5CDD505-2E9C-101B-9397-08002B2CF9AE}" pid="132" name="ZOTERO_BREF_ENhomiN5OQCg_43">
    <vt:lpwstr>bench to bedside by including several new components. Methods : The basic principle of our correction algorithm is to estimate the primary signals of CBCT projections via forward projection on the pCT image, and then to obtain the low-frequency errors in </vt:lpwstr>
  </property>
  <property fmtid="{D5CDD505-2E9C-101B-9397-08002B2CF9AE}" pid="133" name="ZOTERO_BREF_ENhomiN5OQCg_44">
    <vt:lpwstr>CBCT raw projections by subtracting the estimated primary signals and low-pass filtering. We improve the algorithm by using deformable registration to minimize the geometry difference between the pCT and the CBCTimages. Since the registration performance </vt:lpwstr>
  </property>
  <property fmtid="{D5CDD505-2E9C-101B-9397-08002B2CF9AE}" pid="134" name="ZOTERO_BREF_ENhomiN5OQCg_45">
    <vt:lpwstr>relies on the accuracy of the CBCTimage, we design an optional iterative scheme to update the CBCTimage used in the registration. Large correction errors result from the mismatched objects in the pCT and the CBCT scans. Another optional step of gas pocket</vt:lpwstr>
  </property>
  <property fmtid="{D5CDD505-2E9C-101B-9397-08002B2CF9AE}" pid="135" name="ZOTERO_BREF_ENhomiN5OQCg_46">
    <vt:lpwstr> and couch matching is added into the framework to reduce these effects. Results : The proposed method is evaluated on four prostate patients, of which two cases are presented in detail to investigate the method performance for a large variety of patient </vt:lpwstr>
  </property>
  <property fmtid="{D5CDD505-2E9C-101B-9397-08002B2CF9AE}" pid="136" name="ZOTERO_BREF_ENhomiN5OQCg_47">
    <vt:lpwstr>geometry in clinical practice. The first patient has small anatomical changes from the planning to the treatment room. Our algorithm works well even without the optional iterations and the gas pocket and couch matching. The image correction on the second </vt:lpwstr>
  </property>
  <property fmtid="{D5CDD505-2E9C-101B-9397-08002B2CF9AE}" pid="137" name="ZOTERO_BREF_ENhomiN5OQCg_48">
    <vt:lpwstr>patient is more challenging due to the effects of gas pockets and attenuating couch. The improved framework with all new components is used to fully evaluate the correction performance. The enhanced image quality has been evaluated using mean CT number an</vt:lpwstr>
  </property>
  <property fmtid="{D5CDD505-2E9C-101B-9397-08002B2CF9AE}" pid="138" name="ZOTERO_BREF_ENhomiN5OQCg_49">
    <vt:lpwstr>d spatial nonuniformity (SNU) error as well as contrast improvement factor. If the pCT image is considered as the ground truth, on the four patients, the overall mean CT number error is reduced from over 300 HU to below 16 HU in the selected regions of in</vt:lpwstr>
  </property>
  <property fmtid="{D5CDD505-2E9C-101B-9397-08002B2CF9AE}" pid="139" name="ZOTERO_BREF_ENhomiN5OQCg_5">
    <vt:lpwstr>ethod for proton dose calculation. We studied one head and neck phantom, one pelvic phantom, and ten patients with head and neck cancer treated using intensity-modulated radiation therapy (IMRT) and proton beam therapy. We modified Hounsfield unit (HU) va</vt:lpwstr>
  </property>
  <property fmtid="{D5CDD505-2E9C-101B-9397-08002B2CF9AE}" pid="140" name="ZOTERO_BREF_ENhomiN5OQCg_50">
    <vt:lpwstr>terest (ROIs), and the SNU error is suppressed from over 18% to below 2%. The average soft-tissue contrast is improved by an average factor of 2.6. Conclusions : We further improve our pCT-based CBCT correction algorithm for clinical use. Superior correct</vt:lpwstr>
  </property>
  <property fmtid="{D5CDD505-2E9C-101B-9397-08002B2CF9AE}" pid="141" name="ZOTERO_BREF_ENhomiN5OQCg_51">
    <vt:lpwstr>ion performance has been demonstrated on four patient studies. By providing quantitative CBCTimages, our approach significantly increases the accuracy of advanced CBCT-based clinical applications for IGRT.","DOI":"10.1118/1.3693050","ISSN":"0094-2405","sh</vt:lpwstr>
  </property>
  <property fmtid="{D5CDD505-2E9C-101B-9397-08002B2CF9AE}" pid="142" name="ZOTERO_BREF_ENhomiN5OQCg_52">
    <vt:lpwstr>ortTitle":"Quantitative cone-beam CT imaging in radiation therapy using planning CT as a prior","author":[{"family":"Niu","given":"Tianye"},{"family":"Al-Basheer","given":"Ahmad"},{"family":"Zhu","given":"Lei"}],"issued":{"date-parts":[["2012",4,1]]}}},{"</vt:lpwstr>
  </property>
  <property fmtid="{D5CDD505-2E9C-101B-9397-08002B2CF9AE}" pid="143" name="ZOTERO_BREF_ENhomiN5OQCg_53">
    <vt:lpwstr>id":157,"uris":["http://zotero.org/users/1597649/items/AHZNKEJV"],"uri":["http://zotero.org/users/1597649/items/AHZNKEJV"],"itemData":{"id":157,"type":"article-journal","title":"Shading correction for on-board cone-beam CT in radiation therapy using plann</vt:lpwstr>
  </property>
  <property fmtid="{D5CDD505-2E9C-101B-9397-08002B2CF9AE}" pid="144" name="ZOTERO_BREF_ENhomiN5OQCg_54">
    <vt:lpwstr>ing MDCT images","container-title":"Medical Physics","page":"5395-5406","volume":"37","issue":"10","source":"scitation.aip.org.ezp-prod1.hul.harvard.edu","abstract":"Purpose: Applications of cone-beam CT(CBCT) to image-guided radiation therapy (IGRT) are </vt:lpwstr>
  </property>
  <property fmtid="{D5CDD505-2E9C-101B-9397-08002B2CF9AE}" pid="145" name="ZOTERO_BREF_ENhomiN5OQCg_55">
    <vt:lpwstr>hampered by shading artifacts in the reconstructed images. These artifacts are mainly due to scatter contamination in the projections but also can result from uncorrected beam hardening effects as well as nonlinearities in responses of the amorphous silic</vt:lpwstr>
  </property>
  <property fmtid="{D5CDD505-2E9C-101B-9397-08002B2CF9AE}" pid="146" name="ZOTERO_BREF_ENhomiN5OQCg_56">
    <vt:lpwstr>on flat panel detectors. While currently, CBCT is mainly used to provide patient geometry information for treatment setup, more demanding applications requiring high-quality CBCTimages are under investigation. To tackle these challenges, many CBCT correct</vt:lpwstr>
  </property>
  <property fmtid="{D5CDD505-2E9C-101B-9397-08002B2CF9AE}" pid="147" name="ZOTERO_BREF_ENhomiN5OQCg_57">
    <vt:lpwstr>ion algorithms have been proposed; yet, a standard approach still remains unclear. In this work, we propose a shading correction method for CBCT that addresses artifacts from low-frequency projection errors. The method is consistent with the current workf</vt:lpwstr>
  </property>
  <property fmtid="{D5CDD505-2E9C-101B-9397-08002B2CF9AE}" pid="148" name="ZOTERO_BREF_ENhomiN5OQCg_58">
    <vt:lpwstr>low of radiation therapy. Methods: With much smaller inherent scatter signals and more accurate detectors, diagnostic multidetector CT (MDCT) provides high quality CTimages that are routinely used for radiation treatment planning. Using the MDCT image as </vt:lpwstr>
  </property>
  <property fmtid="{D5CDD505-2E9C-101B-9397-08002B2CF9AE}" pid="149" name="ZOTERO_BREF_ENhomiN5OQCg_59">
    <vt:lpwstr>“free” prior information, we first estimate the primary projections in the CBCT scan via forward projection of the spatially registered MDCT data. Since most of the CBCT shading artifacts stem from low-frequency errors in the projections such as scatter, </vt:lpwstr>
  </property>
  <property fmtid="{D5CDD505-2E9C-101B-9397-08002B2CF9AE}" pid="150" name="ZOTERO_BREF_ENhomiN5OQCg_6">
    <vt:lpwstr>lues of CBCT and generated two modified CBCTs (mCBCT-RR, mCBCT-DIR) using the histogram-matching algorithm: modified CBCT with rigid registration (mCBCT-RR) and that with deformable image registration (mCBCT-DIR). Rigid and deformable image registration w</vt:lpwstr>
  </property>
  <property fmtid="{D5CDD505-2E9C-101B-9397-08002B2CF9AE}" pid="151" name="ZOTERO_BREF_ENhomiN5OQCg_60">
    <vt:lpwstr>these errors can be accurately estimated by low-pass filtering the difference between the estimated and raw CBCT projections. The error estimates are then subtracted from the raw CBCT projections. Our method is distinct from other published correction met</vt:lpwstr>
  </property>
  <property fmtid="{D5CDD505-2E9C-101B-9397-08002B2CF9AE}" pid="152" name="ZOTERO_BREF_ENhomiN5OQCg_61">
    <vt:lpwstr>hods that use the MDCT image as a prior because it is projection-based and uses limited patient anatomical information from the MDCT image. The merit of CBCT-based treatment monitoring is therefore retained. Results: The proposed method is evaluated using</vt:lpwstr>
  </property>
  <property fmtid="{D5CDD505-2E9C-101B-9397-08002B2CF9AE}" pid="153" name="ZOTERO_BREF_ENhomiN5OQCg_62">
    <vt:lpwstr> two phantom studies on tabletop systems. On the Catphan©600 phantom, our approach reduces the reconstruction error from 348 Hounsfield unit (HU) without correction to 4 HU around the object center after correction, and from 375 HU to 17 HU in the high-co</vt:lpwstr>
  </property>
  <property fmtid="{D5CDD505-2E9C-101B-9397-08002B2CF9AE}" pid="154" name="ZOTERO_BREF_ENhomiN5OQCg_63">
    <vt:lpwstr>ntrast regions. In the selected regions of interest (ROIs), the average image contrast is increased by a factor of 3.3. When noise suppression is implemented, the proposed correction substantially improves the contrast-to-noise ratio(CNR) and therefore th</vt:lpwstr>
  </property>
  <property fmtid="{D5CDD505-2E9C-101B-9397-08002B2CF9AE}" pid="155" name="ZOTERO_BREF_ENhomiN5OQCg_64">
    <vt:lpwstr>e visibility of low-contrast objects, as seen in a more challenging pelvis phantom study. Besides a significant improvement in image uniformity, a low-contrast object of ∼ 25 HU , which is otherwise buried in the shading artifacts, can be clearly identifi</vt:lpwstr>
  </property>
  <property fmtid="{D5CDD505-2E9C-101B-9397-08002B2CF9AE}" pid="156" name="ZOTERO_BREF_ENhomiN5OQCg_65">
    <vt:lpwstr>ed after the proposed correction due to a CNR increase of 3.1. Compared to a kernel-based scatter correction method coupled with an analytical beam hardening correction, our approach also shows an overall improved performance with some residual artifacts.</vt:lpwstr>
  </property>
  <property fmtid="{D5CDD505-2E9C-101B-9397-08002B2CF9AE}" pid="157" name="ZOTERO_BREF_ENhomiN5OQCg_66">
    <vt:lpwstr> Conclusions: By providing effective shading correction, our approach has the potential to improve the accuracy of more advanced CBCT-based clinical applications for IGRT, such as tumor delineation and dose calculation.","DOI":"10.1118/1.3483260","ISSN":"</vt:lpwstr>
  </property>
  <property fmtid="{D5CDD505-2E9C-101B-9397-08002B2CF9AE}" pid="158" name="ZOTERO_BREF_ENhomiN5OQCg_67">
    <vt:lpwstr>0094-2405","author":[{"family":"Niu","given":"Tianye"},{"family":"Sun","given":"Mingshan"},{"family":"Star-Lack","given":"Josh"},{"family":"Gao","given":"Hewei"},{"family":"Fan","given":"Qiyong"},{"family":"Zhu","given":"Lei"}],"issued":{"date-parts":[["2</vt:lpwstr>
  </property>
  <property fmtid="{D5CDD505-2E9C-101B-9397-08002B2CF9AE}" pid="159" name="ZOTERO_BREF_ENhomiN5OQCg_68">
    <vt:lpwstr>010",10,1]]}}},{"id":125,"uris":["http://zotero.org/users/1597649/items/3DVVSCUU"],"uri":["http://zotero.org/users/1597649/items/3DVVSCUU"],"itemData":{"id":125,"type":"article-journal","title":"Proton dose calculation on scatter-corrected CBCT image: Fea</vt:lpwstr>
  </property>
  <property fmtid="{D5CDD505-2E9C-101B-9397-08002B2CF9AE}" pid="160" name="ZOTERO_BREF_ENhomiN5OQCg_69">
    <vt:lpwstr>sibility study for adaptive proton therapy","container-title":"Medical Physics","page":"4449-4459","volume":"42","issue":"8","source":"scitation.aip.org.ubproxy.ub.uni-heidelberg.de","abstract":"Purpose: To demonstrate the feasibility of proton dose calcu</vt:lpwstr>
  </property>
  <property fmtid="{D5CDD505-2E9C-101B-9397-08002B2CF9AE}" pid="161" name="ZOTERO_BREF_ENhomiN5OQCg_7">
    <vt:lpwstr>ere applied to match the CBCT to planning CT. To evaluate the accuracy of the proton dose calculation, we compared dose differences in the dosimetric parameters (D2% and D98%) for clinical target volume (CTV) and planning target volume (PTV). We also eval</vt:lpwstr>
  </property>
  <property fmtid="{D5CDD505-2E9C-101B-9397-08002B2CF9AE}" pid="162" name="ZOTERO_BREF_ENhomiN5OQCg_70">
    <vt:lpwstr>lation on scatter-corrected cone-beam computed tomographic (CBCT) images for the purpose of adaptive proton therapy. Methods: CBCT projection images were acquired from anthropomorphic phantoms and a prostate patient using an on-board imaging system of an </vt:lpwstr>
  </property>
  <property fmtid="{D5CDD505-2E9C-101B-9397-08002B2CF9AE}" pid="163" name="ZOTERO_BREF_ENhomiN5OQCg_71">
    <vt:lpwstr>Elekta infinity linear accelerator. Two previously introduced techniques were used to correct the scattered x-rays in the raw projection images: uniform scatter correction (CBCT us) and a priori CT-based scatter correction (CBCT ap). CBCT images were reco</vt:lpwstr>
  </property>
  <property fmtid="{D5CDD505-2E9C-101B-9397-08002B2CF9AE}" pid="164" name="ZOTERO_BREF_ENhomiN5OQCg_72">
    <vt:lpwstr>nstructed using a standard FDK algorithm and GPU-based reconstruction toolkit. Soft tissue ROI-based HU shifting was used to improve HU accuracy of the uncorrected CBCT images and CBCT us, while no HU change was applied to the CBCT ap. The degree of equiv</vt:lpwstr>
  </property>
  <property fmtid="{D5CDD505-2E9C-101B-9397-08002B2CF9AE}" pid="165" name="ZOTERO_BREF_ENhomiN5OQCg_73">
    <vt:lpwstr>alence of the corrected CBCT images with respect to the reference CT image (CT ref) was evaluated by using angular profiles of water equivalent path length (WEPL) and passively scattered proton treatment plans. The CBCT ap was further evaluated in more re</vt:lpwstr>
  </property>
  <property fmtid="{D5CDD505-2E9C-101B-9397-08002B2CF9AE}" pid="166" name="ZOTERO_BREF_ENhomiN5OQCg_74">
    <vt:lpwstr>alistic scenarios such as rectal filling and weight loss to assess the effect of mismatched prior information on the corrected images. Results: The uncorrected CBCT and CBCT us images demonstrated substantial WEPL discrepancies (7.3 ± 5.3 mm and 11.1 ± 6.</vt:lpwstr>
  </property>
  <property fmtid="{D5CDD505-2E9C-101B-9397-08002B2CF9AE}" pid="167" name="ZOTERO_BREF_ENhomiN5OQCg_75">
    <vt:lpwstr>6 mm, respectively) with respect to the CT ref, while the CBCT ap images showed substantially reduced WEPL errors (2.4 ± 2.0 mm). Similarly, the CBCT ap-based treatment plans demonstrated a high pass rate (96.0% ± 2.5% in 2 mm/2% criteria) in a 3D gamma a</vt:lpwstr>
  </property>
  <property fmtid="{D5CDD505-2E9C-101B-9397-08002B2CF9AE}" pid="168" name="ZOTERO_BREF_ENhomiN5OQCg_76">
    <vt:lpwstr>nalysis. Conclusions: A priori CT-based scatter correction technique was shown to be promising for adaptive proton therapy, as it achieved equivalent proton dose distributions and water equivalent path lengths compared to those of a reference CT in a sele</vt:lpwstr>
  </property>
  <property fmtid="{D5CDD505-2E9C-101B-9397-08002B2CF9AE}" pid="169" name="ZOTERO_BREF_ENhomiN5OQCg_77">
    <vt:lpwstr>ction of anthropomorphic phantoms.","DOI":"10.1118/1.4923179","ISSN":"0094-2405","shortTitle":"Proton dose calculation on scatter-corrected CBCT image","author":[{"family":"Park","given":"Yang-Kyun"},{"family":"Sharp","given":"Gregory C."},{"family":"Phil</vt:lpwstr>
  </property>
  <property fmtid="{D5CDD505-2E9C-101B-9397-08002B2CF9AE}" pid="170" name="ZOTERO_BREF_ENhomiN5OQCg_78">
    <vt:lpwstr>lips","given":"Justin"},{"family":"Winey","given":"Brian A."}],"issued":{"date-parts":[["2015",8,1]]}}}],"schema":"https://github.com/citation-style-language/schema/raw/master/csl-citation.json"}</vt:lpwstr>
  </property>
  <property fmtid="{D5CDD505-2E9C-101B-9397-08002B2CF9AE}" pid="171" name="ZOTERO_BREF_ENhomiN5OQCg_8">
    <vt:lpwstr>uated the accuracy of the dosimetric parameters (Dmean and D2%) for some organs at risk, and compared the proton ranges (PR) between planning CT (reference) and CBCT or mCBCTs, and the gamma passing rates of CBCT and mCBCTs. For patients, the average dose</vt:lpwstr>
  </property>
  <property fmtid="{D5CDD505-2E9C-101B-9397-08002B2CF9AE}" pid="172" name="ZOTERO_BREF_ENhomiN5OQCg_9">
    <vt:lpwstr> and PR differences of mCBCTs were smaller than those of CBCT. Additionally, the average gamma passing rates of mCBCTs were larger than those of CBCT (e.g., 94.1±3.5% in mCBCT-DIR vs. 87.8±7.4% in CBCT). We evaluated the accuracy of the proton dose calcul</vt:lpwstr>
  </property>
  <property fmtid="{D5CDD505-2E9C-101B-9397-08002B2CF9AE}" pid="173" name="ZOTERO_BREF_IaweU0FrV4fn_1">
    <vt:lpwstr>ZOTERO_ITEM CSL_CITATION {"citationID":"a1mut3h8i8j","properties":{"formattedCitation":"(Park et al., 2015)","plainCitation":"(Park et al., 2015)"},"citationItems":[{"id":125,"uris":["http://zotero.org/users/1597649/items/3DVVSCUU"],"uri":["http://zotero.</vt:lpwstr>
  </property>
  <property fmtid="{D5CDD505-2E9C-101B-9397-08002B2CF9AE}" pid="174" name="ZOTERO_BREF_IaweU0FrV4fn_10">
    <vt:lpwstr>ve proton therapy, as it achieved equivalent proton dose distributions and water equivalent path lengths compared to those of a reference CT in a selection of anthropomorphic phantoms.","DOI":"10.1118/1.4923179","ISSN":"0094-2405","shortTitle":"Proton dos</vt:lpwstr>
  </property>
  <property fmtid="{D5CDD505-2E9C-101B-9397-08002B2CF9AE}" pid="175" name="ZOTERO_BREF_IaweU0FrV4fn_11">
    <vt:lpwstr>e calculation on scatter-corrected CBCT image","author":[{"family":"Park","given":"Yang-Kyun"},{"family":"Sharp","given":"Gregory C."},{"family":"Phillips","given":"Justin"},{"family":"Winey","given":"Brian A."}],"issued":{"date-parts":[["2015",8,1]]}}}],</vt:lpwstr>
  </property>
  <property fmtid="{D5CDD505-2E9C-101B-9397-08002B2CF9AE}" pid="176" name="ZOTERO_BREF_IaweU0FrV4fn_12">
    <vt:lpwstr>"schema":"https://github.com/citation-style-language/schema/raw/master/csl-citation.json"}</vt:lpwstr>
  </property>
  <property fmtid="{D5CDD505-2E9C-101B-9397-08002B2CF9AE}" pid="177" name="ZOTERO_BREF_IaweU0FrV4fn_2">
    <vt:lpwstr>org/users/1597649/items/3DVVSCUU"],"itemData":{"id":125,"type":"article-journal","title":"Proton dose calculation on scatter-corrected CBCT image: Feasibility study for adaptive proton therapy","container-title":"Medical Physics","page":"4449-4459","volum</vt:lpwstr>
  </property>
  <property fmtid="{D5CDD505-2E9C-101B-9397-08002B2CF9AE}" pid="178" name="ZOTERO_BREF_IaweU0FrV4fn_3">
    <vt:lpwstr>e":"42","issue":"8","source":"scitation.aip.org.ubproxy.ub.uni-heidelberg.de","abstract":"Purpose: To demonstrate the feasibility of proton dose calculation on scatter-corrected cone-beam computed tomographic (CBCT) images for the purpose of adaptive prot</vt:lpwstr>
  </property>
  <property fmtid="{D5CDD505-2E9C-101B-9397-08002B2CF9AE}" pid="179" name="ZOTERO_BREF_IaweU0FrV4fn_4">
    <vt:lpwstr>on therapy. Methods: CBCT projection images were acquired from anthropomorphic phantoms and a prostate patient using an on-board imaging system of an Elekta infinity linear accelerator. Two previously introduced techniques were used to correct the scatter</vt:lpwstr>
  </property>
  <property fmtid="{D5CDD505-2E9C-101B-9397-08002B2CF9AE}" pid="180" name="ZOTERO_BREF_IaweU0FrV4fn_5">
    <vt:lpwstr>ed x-rays in the raw projection images: uniform scatter correction (CBCT us) and a priori CT-based scatter correction (CBCT ap). CBCT images were reconstructed using a standard FDK algorithm and GPU-based reconstruction toolkit. Soft tissue ROI-based HU s</vt:lpwstr>
  </property>
  <property fmtid="{D5CDD505-2E9C-101B-9397-08002B2CF9AE}" pid="181" name="ZOTERO_BREF_IaweU0FrV4fn_6">
    <vt:lpwstr>hifting was used to improve HU accuracy of the uncorrected CBCT images and CBCT us, while no HU change was applied to the CBCT ap. The degree of equivalence of the corrected CBCT images with respect to the reference CT image (CT ref) was evaluated by usin</vt:lpwstr>
  </property>
  <property fmtid="{D5CDD505-2E9C-101B-9397-08002B2CF9AE}" pid="182" name="ZOTERO_BREF_IaweU0FrV4fn_7">
    <vt:lpwstr>g angular profiles of water equivalent path length (WEPL) and passively scattered proton treatment plans. The CBCT ap was further evaluated in more realistic scenarios such as rectal filling and weight loss to assess the effect of mismatched prior informa</vt:lpwstr>
  </property>
  <property fmtid="{D5CDD505-2E9C-101B-9397-08002B2CF9AE}" pid="183" name="ZOTERO_BREF_IaweU0FrV4fn_8">
    <vt:lpwstr>tion on the corrected images. Results: The uncorrected CBCT and CBCT us images demonstrated substantial WEPL discrepancies (7.3 ± 5.3 mm and 11.1 ± 6.6 mm, respectively) with respect to the CT ref, while the CBCT ap images showed substantially reduced WEP</vt:lpwstr>
  </property>
  <property fmtid="{D5CDD505-2E9C-101B-9397-08002B2CF9AE}" pid="184" name="ZOTERO_BREF_IaweU0FrV4fn_9">
    <vt:lpwstr>L errors (2.4 ± 2.0 mm). Similarly, the CBCT ap-based treatment plans demonstrated a high pass rate (96.0% ± 2.5% in 2 mm/2% criteria) in a 3D gamma analysis. Conclusions: A priori CT-based scatter correction technique was shown to be promising for adapti</vt:lpwstr>
  </property>
  <property fmtid="{D5CDD505-2E9C-101B-9397-08002B2CF9AE}" pid="185" name="ZOTERO_BREF_KimTY59sGG3Q_1">
    <vt:lpwstr>ZOTERO_ITEM CSL_CITATION {"citationID":"aln111lf36","properties":{"formattedCitation":"(Kim et al., 2017; Park et al., 2015)","plainCitation":"(Kim et al., 2017; Park et al., 2015)"},"citationItems":[{"id":820,"uris":["http://zotero.org/users/1597649/item</vt:lpwstr>
  </property>
  <property fmtid="{D5CDD505-2E9C-101B-9397-08002B2CF9AE}" pid="186" name="ZOTERO_BREF_KimTY59sGG3Q_10">
    <vt:lpwstr>ge":"eng","author":[{"family":"Kim","given":"Jihun"},{"family":"Park","given":"Yang-Kyun"},{"family":"Sharp","given":"Gregory"},{"family":"Busse","given":"Paul"},{"family":"Winey","given":"Brian"}],"issued":{"date-parts":[["2017"]],"season":"07"}}},{"id":</vt:lpwstr>
  </property>
  <property fmtid="{D5CDD505-2E9C-101B-9397-08002B2CF9AE}" pid="187" name="ZOTERO_BREF_KimTY59sGG3Q_11">
    <vt:lpwstr>125,"uris":["http://zotero.org/users/1597649/items/3DVVSCUU"],"uri":["http://zotero.org/users/1597649/items/3DVVSCUU"],"itemData":{"id":125,"type":"article-journal","title":"Proton dose calculation on scatter-corrected CBCT image: Feasibility study for ad</vt:lpwstr>
  </property>
  <property fmtid="{D5CDD505-2E9C-101B-9397-08002B2CF9AE}" pid="188" name="ZOTERO_BREF_KimTY59sGG3Q_12">
    <vt:lpwstr>aptive proton therapy","container-title":"Medical Physics","page":"4449-4459","volume":"42","issue":"8","source":"scitation.aip.org.ubproxy.ub.uni-heidelberg.de","abstract":"Purpose: To demonstrate the feasibility of proton dose calculation on scatter-cor</vt:lpwstr>
  </property>
  <property fmtid="{D5CDD505-2E9C-101B-9397-08002B2CF9AE}" pid="189" name="ZOTERO_BREF_KimTY59sGG3Q_13">
    <vt:lpwstr>rected cone-beam computed tomographic (CBCT) images for the purpose of adaptive proton therapy. Methods: CBCT projection images were acquired from anthropomorphic phantoms and a prostate patient using an on-board imaging system of an Elekta infinity linea</vt:lpwstr>
  </property>
  <property fmtid="{D5CDD505-2E9C-101B-9397-08002B2CF9AE}" pid="190" name="ZOTERO_BREF_KimTY59sGG3Q_14">
    <vt:lpwstr>r accelerator. Two previously introduced techniques were used to correct the scattered x-rays in the raw projection images: uniform scatter correction (CBCT us) and a priori CT-based scatter correction (CBCT ap). CBCT images were reconstructed using a sta</vt:lpwstr>
  </property>
  <property fmtid="{D5CDD505-2E9C-101B-9397-08002B2CF9AE}" pid="191" name="ZOTERO_BREF_KimTY59sGG3Q_15">
    <vt:lpwstr>ndard FDK algorithm and GPU-based reconstruction toolkit. Soft tissue ROI-based HU shifting was used to improve HU accuracy of the uncorrected CBCT images and CBCT us, while no HU change was applied to the CBCT ap. The degree of equivalence of the correct</vt:lpwstr>
  </property>
  <property fmtid="{D5CDD505-2E9C-101B-9397-08002B2CF9AE}" pid="192" name="ZOTERO_BREF_KimTY59sGG3Q_16">
    <vt:lpwstr>ed CBCT images with respect to the reference CT image (CT ref) was evaluated by using angular profiles of water equivalent path length (WEPL) and passively scattered proton treatment plans. The CBCT ap was further evaluated in more realistic scenarios suc</vt:lpwstr>
  </property>
  <property fmtid="{D5CDD505-2E9C-101B-9397-08002B2CF9AE}" pid="193" name="ZOTERO_BREF_KimTY59sGG3Q_17">
    <vt:lpwstr>h as rectal filling and weight loss to assess the effect of mismatched prior information on the corrected images. Results: The uncorrected CBCT and CBCT us images demonstrated substantial WEPL discrepancies (7.3 ± 5.3 mm and 11.1 ± 6.6 mm, respectively) w</vt:lpwstr>
  </property>
  <property fmtid="{D5CDD505-2E9C-101B-9397-08002B2CF9AE}" pid="194" name="ZOTERO_BREF_KimTY59sGG3Q_18">
    <vt:lpwstr>ith respect to the CT ref, while the CBCT ap images showed substantially reduced WEPL errors (2.4 ± 2.0 mm). Similarly, the CBCT ap-based treatment plans demonstrated a high pass rate (96.0% ± 2.5% in 2 mm/2% criteria) in a 3D gamma analysis. Conclusions:</vt:lpwstr>
  </property>
  <property fmtid="{D5CDD505-2E9C-101B-9397-08002B2CF9AE}" pid="195" name="ZOTERO_BREF_KimTY59sGG3Q_19">
    <vt:lpwstr> A priori CT-based scatter correction technique was shown to be promising for adaptive proton therapy, as it achieved equivalent proton dose distributions and water equivalent path lengths compared to those of a reference CT in a selection of anthropomorp</vt:lpwstr>
  </property>
  <property fmtid="{D5CDD505-2E9C-101B-9397-08002B2CF9AE}" pid="196" name="ZOTERO_BREF_KimTY59sGG3Q_2">
    <vt:lpwstr>s/36RDLJNS"],"uri":["http://zotero.org/users/1597649/items/36RDLJNS"],"itemData":{"id":820,"type":"article-journal","title":"Water equivalent path length calculations using scatter-corrected head and neck CBCT images to evaluate patients for adaptive prot</vt:lpwstr>
  </property>
  <property fmtid="{D5CDD505-2E9C-101B-9397-08002B2CF9AE}" pid="197" name="ZOTERO_BREF_KimTY59sGG3Q_20">
    <vt:lpwstr>hic phantoms.","DOI":"10.1118/1.4923179","ISSN":"0094-2405","shortTitle":"Proton dose calculation on scatter-corrected CBCT image","author":[{"family":"Park","given":"Yang-Kyun"},{"family":"Sharp","given":"Gregory C."},{"family":"Phillips","given":"Justin</vt:lpwstr>
  </property>
  <property fmtid="{D5CDD505-2E9C-101B-9397-08002B2CF9AE}" pid="198" name="ZOTERO_BREF_KimTY59sGG3Q_21">
    <vt:lpwstr>"},{"family":"Winey","given":"Brian A."}],"issued":{"date-parts":[["2015",8,1]]}}}],"schema":"https://github.com/citation-style-language/schema/raw/master/csl-citation.json"}</vt:lpwstr>
  </property>
  <property fmtid="{D5CDD505-2E9C-101B-9397-08002B2CF9AE}" pid="199" name="ZOTERO_BREF_KimTY59sGG3Q_3">
    <vt:lpwstr>on therapy","container-title":"Physics in Medicine and Biology","page":"59-72","volume":"62","issue":"1","source":"PubMed","abstract":"Proton therapy has dosimetric advantages due to the well-defined range of the proton beam over photon radiotherapy. When</vt:lpwstr>
  </property>
  <property fmtid="{D5CDD505-2E9C-101B-9397-08002B2CF9AE}" pid="200" name="ZOTERO_BREF_KimTY59sGG3Q_4">
    <vt:lpwstr> the proton beams, however, are delivered to the patient in fractionated radiation treatment, the treatment outcome is affected by delivery uncertainties such as anatomic change in the patient and daily patient setup error. This study aims at establishing</vt:lpwstr>
  </property>
  <property fmtid="{D5CDD505-2E9C-101B-9397-08002B2CF9AE}" pid="201" name="ZOTERO_BREF_KimTY59sGG3Q_5">
    <vt:lpwstr> a method to evaluate the dosimetric impact of the anatomic change and patient setup error during head and neck proton therapy. Range variations due to the delivery uncertainties were assessed by calculating water equivalent path length (WEPL) to the dist</vt:lpwstr>
  </property>
  <property fmtid="{D5CDD505-2E9C-101B-9397-08002B2CF9AE}" pid="202" name="ZOTERO_BREF_KimTY59sGG3Q_6">
    <vt:lpwstr>al edge of tumor volume using planning CT and weekly treatment cone-beam CT (CBCT) images. Specifically, mean difference and root mean squared deviation (RMSD) of the distal WEPLs were calculated as the weekly range variations. To accurately calculate the</vt:lpwstr>
  </property>
  <property fmtid="{D5CDD505-2E9C-101B-9397-08002B2CF9AE}" pid="203" name="ZOTERO_BREF_KimTY59sGG3Q_7">
    <vt:lpwstr> distal WEPLs, an existing CBCT scatter correction algorithm was used. An automatic rigid registration was used to align the planning CT and treatment CBCT images, simulating a six degree-of-freedom couch correction at treatments. The authors conclude tha</vt:lpwstr>
  </property>
  <property fmtid="{D5CDD505-2E9C-101B-9397-08002B2CF9AE}" pid="204" name="ZOTERO_BREF_KimTY59sGG3Q_8">
    <vt:lpwstr>t the dosimetric impact of the anatomic change and patient setup error was reasonably captured in the differences of the distal WEPL variation with a range calculation uncertainty of 2%. The proposed method to calculate the distal WEPL using the scatter-c</vt:lpwstr>
  </property>
  <property fmtid="{D5CDD505-2E9C-101B-9397-08002B2CF9AE}" pid="205" name="ZOTERO_BREF_KimTY59sGG3Q_9">
    <vt:lpwstr>orrected CBCT images can be an essential tool to decide the necessity of re-planning in adaptive proton therapy.","DOI":"10.1088/1361-6560/62/1/59","ISSN":"1361-6560","note":"PMID: 27973351\nPMCID: PMC5397286","journalAbbreviation":"Phys Med Biol","langua</vt:lpwstr>
  </property>
  <property fmtid="{D5CDD505-2E9C-101B-9397-08002B2CF9AE}" pid="206" name="ZOTERO_BREF_R6onpmjQcRxv_1">
    <vt:lpwstr>ZOTERO_ITEM CSL_CITATION {"citationID":"a2l8nh60jgk","properties":{"formattedCitation":"(Moriya et al., 2017)","plainCitation":"(Moriya et al., 2017)"},"citationItems":[{"id":705,"uris":["http://zotero.org/users/1597649/items/LU7KNKLA"],"uri":["http://zot</vt:lpwstr>
  </property>
  <property fmtid="{D5CDD505-2E9C-101B-9397-08002B2CF9AE}" pid="207" name="ZOTERO_BREF_R6onpmjQcRxv_10">
    <vt:lpwstr>. The tumor registration method achieved better coverage than the bone registration method, although the dosimetric parameters for coverage and homogeneity still showed average differences in -2.0 ± 2.3 Gy (RBE) and 1.9 ± 2.2 Gy (RBE) respectively. The ra</vt:lpwstr>
  </property>
  <property fmtid="{D5CDD505-2E9C-101B-9397-08002B2CF9AE}" pid="208" name="ZOTERO_BREF_R6onpmjQcRxv_11">
    <vt:lpwstr>nge adaptive plan showed comparable coverage and homogeneity [D95%: -1.0 ± 1.3 Gy (RBE) and D5% to D95%: 0.9 ± 1.0 Gy (RBE) on average] to the original plan, as well as demonstrating similar normal tissue sparing. The approach could be completed in less t</vt:lpwstr>
  </property>
  <property fmtid="{D5CDD505-2E9C-101B-9397-08002B2CF9AE}" pid="209" name="ZOTERO_BREF_R6onpmjQcRxv_12">
    <vt:lpwstr>han 10 min, including CT acquisition, image registration, dose recalculation with range optimization, and the operator's visual verification.\nCONCLUSIONS: The tumor dose coverage in patients with NSCLC may deteriorate as a result of respiratory or body m</vt:lpwstr>
  </property>
  <property fmtid="{D5CDD505-2E9C-101B-9397-08002B2CF9AE}" pid="210" name="ZOTERO_BREF_R6onpmjQcRxv_13">
    <vt:lpwstr>ovement if daily proton range adaptation is not performed. Our approach may provide higher geometric accuracy for localization of the tumor, and the dynamic range adaptation enables us to achieve the planned dose distribution for hypo-fractionated PBT in </vt:lpwstr>
  </property>
  <property fmtid="{D5CDD505-2E9C-101B-9397-08002B2CF9AE}" pid="211" name="ZOTERO_BREF_R6onpmjQcRxv_14">
    <vt:lpwstr>the lung.","DOI":"10.1002/mp.12444","ISSN":"2473-4209","note":"PMID: 28665491","journalAbbreviation":"Med Phys","language":"eng","author":[{"family":"Moriya","given":"Shunsuke"},{"family":"Tachibana","given":"Hidenobu"},{"family":"Hotta","given":"Kenji"},</vt:lpwstr>
  </property>
  <property fmtid="{D5CDD505-2E9C-101B-9397-08002B2CF9AE}" pid="212" name="ZOTERO_BREF_R6onpmjQcRxv_15">
    <vt:lpwstr>{"family":"Nakamura","given":"Naoki"},{"family":"Sakae","given":"Takeji"},{"family":"Akimoto","given":"Tetsuo"}],"issued":{"date-parts":[["2017",9]]}}}],"schema":"https://github.com/citation-style-language/schema/raw/master/csl-citation.json"}</vt:lpwstr>
  </property>
  <property fmtid="{D5CDD505-2E9C-101B-9397-08002B2CF9AE}" pid="213" name="ZOTERO_BREF_R6onpmjQcRxv_2">
    <vt:lpwstr>ero.org/users/1597649/items/LU7KNKLA"],"itemData":{"id":705,"type":"article-journal","title":"Feasibility of dynamic adaptive passive scattering proton therapy with computed tomography image guidance in the lung","container-title":"Medical Physics","page"</vt:lpwstr>
  </property>
  <property fmtid="{D5CDD505-2E9C-101B-9397-08002B2CF9AE}" pid="214" name="ZOTERO_BREF_R6onpmjQcRxv_3">
    <vt:lpwstr>:"4474-4481","volume":"44","issue":"9","source":"PubMed","abstract":"PURPOSE: Hypo-fractionated proton beam therapy (PBT) is an approach that has been increasingly explored over the past decade. It requires high geometric accuracy for targeting of the PBT</vt:lpwstr>
  </property>
  <property fmtid="{D5CDD505-2E9C-101B-9397-08002B2CF9AE}" pid="215" name="ZOTERO_BREF_R6onpmjQcRxv_4">
    <vt:lpwstr> beams. However, image-guided PBT is currently commonly performed with kV X-ray images of bony anatomy. A dynamic adaptive passive scattering PBT system using computed tomography-based three-dimensional image guidance was developed, and its effectiveness </vt:lpwstr>
  </property>
  <property fmtid="{D5CDD505-2E9C-101B-9397-08002B2CF9AE}" pid="216" name="ZOTERO_BREF_R6onpmjQcRxv_5">
    <vt:lpwstr>was then evaluated retrospectively in patients with nonsmall cell lung cancer (NSCLC).\nMETHODS: The dynamic adaptive PBT system consisted of computed tomography-based image registration and proton dose calculation using a simplified Monte Carlo algorithm</vt:lpwstr>
  </property>
  <property fmtid="{D5CDD505-2E9C-101B-9397-08002B2CF9AE}" pid="217" name="ZOTERO_BREF_R6onpmjQcRxv_6">
    <vt:lpwstr>, with a range adaptation system that could adjust the range shifter thickness to alter the dose distribution. Three patients were retrospectively analyzed. All plans, which each had a total dose of 60 Gy (relative biological effectiveness; RBE), were gen</vt:lpwstr>
  </property>
  <property fmtid="{D5CDD505-2E9C-101B-9397-08002B2CF9AE}" pid="218" name="ZOTERO_BREF_R6onpmjQcRxv_7">
    <vt:lpwstr>erated using two fields (Gantry angles: 270 degree and 180 degree) in a passive scattering method. Three dose distributions were generated for each patient according to the following different registrations: bone registration, tumor registration, and tumo</vt:lpwstr>
  </property>
  <property fmtid="{D5CDD505-2E9C-101B-9397-08002B2CF9AE}" pid="219" name="ZOTERO_BREF_R6onpmjQcRxv_8">
    <vt:lpwstr>r registration with range adaptation. The following dosimetric parameters were compared with the original plan: target dose coverage at D95% for the clinical target volume (CTV), homogeneity of D5% to D95% for the CTV, and dose distributions in normal tis</vt:lpwstr>
  </property>
  <property fmtid="{D5CDD505-2E9C-101B-9397-08002B2CF9AE}" pid="220" name="ZOTERO_BREF_R6onpmjQcRxv_9">
    <vt:lpwstr>sue (Dmax of Spinal cord and V20 Gy of lung).\nRESULTS: For the bone registration method, the average D95% and D5% to D95% for the CTV showed average differences from the original plan of -3.7 ± 4.1 Gy (mean ± 1SD; RBE) and 3.6 ± 3.9 Gy (RBE) respectively</vt:lpwstr>
  </property>
  <property fmtid="{D5CDD505-2E9C-101B-9397-08002B2CF9AE}" pid="221" name="ZOTERO_BREF_YzujZcBHzpum_1">
    <vt:lpwstr>ZOTERO_ITEM CSL_CITATION {"citationID":"an6drgn6hg","properties":{"formattedCitation":"(Trofimov et al., 2005)","plainCitation":"(Trofimov et al., 2005)"},"citationItems":[{"id":630,"uris":["http://zotero.org/users/1597649/items/NBGAQRSF"],"uri":["http://</vt:lpwstr>
  </property>
  <property fmtid="{D5CDD505-2E9C-101B-9397-08002B2CF9AE}" pid="222" name="ZOTERO_BREF_YzujZcBHzpum_10">
    <vt:lpwstr>ight lead to more efficient delivery. A combination of gating with the 'motion kernel' or margin expansion approach will increase the duty cycle and may provide one with the most efficient solution, in terms of complexity of the delivery procedure and dos</vt:lpwstr>
  </property>
  <property fmtid="{D5CDD505-2E9C-101B-9397-08002B2CF9AE}" pid="223" name="ZOTERO_BREF_YzujZcBHzpum_11">
    <vt:lpwstr>e conformality to the target.","DOI":"10.1088/0031-9155/50/12/004","ISSN":"0031-9155","shortTitle":"Temporo-spatial IMRT optimization","journalAbbreviation":"Phys. Med. Biol.","language":"en","author":[{"family":"Trofimov","given":"Alexei"},{"family":"Rie</vt:lpwstr>
  </property>
  <property fmtid="{D5CDD505-2E9C-101B-9397-08002B2CF9AE}" pid="224" name="ZOTERO_BREF_YzujZcBHzpum_12">
    <vt:lpwstr>tzel","given":"Eike"},{"family":"Lu","given":"Hsiao-Ming"},{"family":"Martin","given":"Benjamin"},{"family":"Jiang","given":"Steve"},{"family":"Chen","given":"George T. Y."},{"literal":"Thomas Bortfeld"}],"issued":{"date-parts":[["2005"]]}}}],"schema":"ht</vt:lpwstr>
  </property>
  <property fmtid="{D5CDD505-2E9C-101B-9397-08002B2CF9AE}" pid="225" name="ZOTERO_BREF_YzujZcBHzpum_13">
    <vt:lpwstr>tps://github.com/citation-style-language/schema/raw/master/csl-citation.json"}</vt:lpwstr>
  </property>
  <property fmtid="{D5CDD505-2E9C-101B-9397-08002B2CF9AE}" pid="226" name="ZOTERO_BREF_YzujZcBHzpum_2">
    <vt:lpwstr>zotero.org/users/1597649/items/NBGAQRSF"],"itemData":{"id":630,"type":"article-journal","title":"Temporo-spatial IMRT optimization: concepts, implementation and initial results","container-title":"Physics in Medicine and Biology","page":"2779","volume":"5</vt:lpwstr>
  </property>
  <property fmtid="{D5CDD505-2E9C-101B-9397-08002B2CF9AE}" pid="227" name="ZOTERO_BREF_YzujZcBHzpum_3">
    <vt:lpwstr>0","issue":"12","source":"Institute of Physics","abstract":"With the recent availability of 4D-CT, the accuracy of information on internal organ motion during respiration has improved significantly. We investigate the utility of organ motion information i</vt:lpwstr>
  </property>
  <property fmtid="{D5CDD505-2E9C-101B-9397-08002B2CF9AE}" pid="228" name="ZOTERO_BREF_YzujZcBHzpum_4">
    <vt:lpwstr>n IMRT treatment planning, using an in-house prototype optimization system. Four approaches are compared: (1) planning with optimized margins, based on motion information; (2) the 'motion kernel' approach, in which a more accurate description of the dose </vt:lpwstr>
  </property>
  <property fmtid="{D5CDD505-2E9C-101B-9397-08002B2CF9AE}" pid="229" name="ZOTERO_BREF_YzujZcBHzpum_5">
    <vt:lpwstr>deposit from a pencil beam to a moving target is achieved either through time-weighted averaging of influence matrices, calculated for different instances of anatomy (subsets of 4D-CT data, corresponding to various phases of motion) or through convolution</vt:lpwstr>
  </property>
  <property fmtid="{D5CDD505-2E9C-101B-9397-08002B2CF9AE}" pid="230" name="ZOTERO_BREF_YzujZcBHzpum_6">
    <vt:lpwstr> of the pencil beam kernel with the probability density function describing the target motion; (3) optimal gating, or tracking with beam intensity maps optimized independently for each instance of anatomy; and (4) optimal tracking with beam intensity maps</vt:lpwstr>
  </property>
  <property fmtid="{D5CDD505-2E9C-101B-9397-08002B2CF9AE}" pid="231" name="ZOTERO_BREF_YzujZcBHzpum_7">
    <vt:lpwstr> optimized simultaneously for all instances of anatomy. The optimization is based on a gradient technique and can handle both physical (dose–volume) and equivalent uniform dose constraints. Optimization requires voxel mapping from phase to phase in order </vt:lpwstr>
  </property>
  <property fmtid="{D5CDD505-2E9C-101B-9397-08002B2CF9AE}" pid="232" name="ZOTERO_BREF_YzujZcBHzpum_8">
    <vt:lpwstr>to score the dose in individual voxels as they move. The results show that, compared to the other approaches, margin expansion has a significant disadvantage by substantially increasing the integral dose to patient. While gating or tracking result in the </vt:lpwstr>
  </property>
  <property fmtid="{D5CDD505-2E9C-101B-9397-08002B2CF9AE}" pid="233" name="ZOTERO_BREF_YzujZcBHzpum_9">
    <vt:lpwstr>best dose conformation to the target, the former elongates treatment time, and the latter significantly complicates the delivery procedure. The 'motion kernel' approach does not provide a dosimetric advantage, compared to optimal tracking or gating, but m</vt:lpwstr>
  </property>
  <property fmtid="{D5CDD505-2E9C-101B-9397-08002B2CF9AE}" pid="234" name="ZOTERO_BREF_ZA3IMHLQASDb_1">
    <vt:lpwstr>ZOTERO_ITEM CSL_CITATION {"citationID":"a2km6gls7nt","properties":{"formattedCitation":"(Peroni et al., 2012)","plainCitation":"(Peroni et al., 2012)"},"citationItems":[{"id":204,"uris":["http://zotero.org/users/1597649/items/MCBRVZR2"],"uri":["http://zot</vt:lpwstr>
  </property>
  <property fmtid="{D5CDD505-2E9C-101B-9397-08002B2CF9AE}" pid="235" name="ZOTERO_BREF_ZA3IMHLQASDb_10">
    <vt:lpwstr>012.04.003","ISSN":"0360-3016","journalAbbreviation":"International Journal of Radiation Oncology*Biology*Physics","author":[{"family":"Peroni","given":"Marta"},{"family":"Ciardo","given":"Delia"},{"family":"Spadea","given":"Maria Francesca"},{"family":"R</vt:lpwstr>
  </property>
  <property fmtid="{D5CDD505-2E9C-101B-9397-08002B2CF9AE}" pid="236" name="ZOTERO_BREF_ZA3IMHLQASDb_11">
    <vt:lpwstr>iboldi","given":"Marco"},{"family":"Comi","given":"Stefania"},{"family":"Alterio","given":"Daniela"},{"family":"Baroni","given":"Guido"},{"family":"Orecchia","given":"Roberto"}],"issued":{"date-parts":[["2012",11,1]]}}}],"schema":"https://github.com/citat</vt:lpwstr>
  </property>
  <property fmtid="{D5CDD505-2E9C-101B-9397-08002B2CF9AE}" pid="237" name="ZOTERO_BREF_ZA3IMHLQASDb_12">
    <vt:lpwstr>ion-style-language/schema/raw/master/csl-citation.json"}</vt:lpwstr>
  </property>
  <property fmtid="{D5CDD505-2E9C-101B-9397-08002B2CF9AE}" pid="238" name="ZOTERO_BREF_ZA3IMHLQASDb_2">
    <vt:lpwstr>ero.org/users/1597649/items/MCBRVZR2"],"itemData":{"id":204,"type":"article-journal","title":"Automatic Segmentation and Online virtualCT in Head-and-Neck Adaptive Radiation Therapy","container-title":"International Journal of Radiation Oncology*Biology*P</vt:lpwstr>
  </property>
  <property fmtid="{D5CDD505-2E9C-101B-9397-08002B2CF9AE}" pid="239" name="ZOTERO_BREF_ZA3IMHLQASDb_3">
    <vt:lpwstr>hysics","page":"e427-e433","volume":"84","issue":"3","source":"ScienceDirect","abstract":"Purpose\nThe purpose of this work was to develop and validate an efficient and automatic strategy to generate online virtual computed tomography (CT) scans for adapt</vt:lpwstr>
  </property>
  <property fmtid="{D5CDD505-2E9C-101B-9397-08002B2CF9AE}" pid="240" name="ZOTERO_BREF_ZA3IMHLQASDb_4">
    <vt:lpwstr>ive radiation therapy (ART) in head-and-neck (HN) cancer treatment.\nMethod\nWe retrospectively analyzed 20 patients, treated with intensity modulated radiation therapy (IMRT), for an HN malignancy. Different anatomical structures were considered: mandibl</vt:lpwstr>
  </property>
  <property fmtid="{D5CDD505-2E9C-101B-9397-08002B2CF9AE}" pid="241" name="ZOTERO_BREF_ZA3IMHLQASDb_5">
    <vt:lpwstr>e, parotid glands, and nodal gross tumor volume (nGTV). We generated 28 virtualCT scans by means of nonrigid registration of simulation computed tomography (CTsim) and cone beam CT images (CBCTs), acquired for patient setup. We validated our approach by c</vt:lpwstr>
  </property>
  <property fmtid="{D5CDD505-2E9C-101B-9397-08002B2CF9AE}" pid="242" name="ZOTERO_BREF_ZA3IMHLQASDb_6">
    <vt:lpwstr>onsidering the real replanning CT (CTrepl) as ground truth. We computed the Dice coefficient (DSC), center of mass (COM) distance, and root mean square error (RMSE) between correspondent points located on the automatically segmented structures on CBCT and</vt:lpwstr>
  </property>
  <property fmtid="{D5CDD505-2E9C-101B-9397-08002B2CF9AE}" pid="243" name="ZOTERO_BREF_ZA3IMHLQASDb_7">
    <vt:lpwstr> virtualCT.\nResults\nResidual deformation between CTrepl and CBCT was below one voxel. Median DSC was around 0.8 for mandible and parotid glands, but only 0.55 for nGTV, because of the fairly homogeneous surrounding soft tissues and of its small volume. </vt:lpwstr>
  </property>
  <property fmtid="{D5CDD505-2E9C-101B-9397-08002B2CF9AE}" pid="244" name="ZOTERO_BREF_ZA3IMHLQASDb_8">
    <vt:lpwstr>Median COM distance and RMSE were comparable with image resolution. No significant correlation between RMSE and initial or final deformation was found.\nConclusion\nThe analysis provides evidence that deformable image registration may contribute significa</vt:lpwstr>
  </property>
  <property fmtid="{D5CDD505-2E9C-101B-9397-08002B2CF9AE}" pid="245" name="ZOTERO_BREF_ZA3IMHLQASDb_9">
    <vt:lpwstr>ntly in reducing the need of full CT-based replanning in HN radiation therapy by supporting swift and objective decision-making in clinical practice. Further work is needed to strengthen algorithm potential in nGTV localization.","DOI":"10.1016/j.ijrobp.2</vt:lpwstr>
  </property>
  <property fmtid="{D5CDD505-2E9C-101B-9397-08002B2CF9AE}" pid="246" name="ZOTERO_BREF_gk89G2mGbr0c_1">
    <vt:lpwstr>ZOTERO_ITEM CSL_CITATION {"citationID":"a1jm6k7cdo9","properties":{"formattedCitation":"(Shackleford et al., 2010)","plainCitation":"(Shackleford et al., 2010)"},"citationItems":[{"id":624,"uris":["http://zotero.org/users/1597649/items/XQSNSR28"],"uri":["</vt:lpwstr>
  </property>
  <property fmtid="{D5CDD505-2E9C-101B-9397-08002B2CF9AE}" pid="247" name="ZOTERO_BREF_gk89G2mGbr0c_2">
    <vt:lpwstr>http://zotero.org/users/1597649/items/XQSNSR28"],"itemData":{"id":624,"type":"article-journal","title":"On developing B-spline registration algorithms for multi-core processors","container-title":"Physics in Medicine and Biology","page":"6329","volume":"5</vt:lpwstr>
  </property>
  <property fmtid="{D5CDD505-2E9C-101B-9397-08002B2CF9AE}" pid="248" name="ZOTERO_BREF_gk89G2mGbr0c_3">
    <vt:lpwstr>5","issue":"21","source":"Institute of Physics","abstract":"Spline-based deformable registration methods are quite popular within the medical-imaging community due to their flexibility and robustness. However, they require a large amount of computing time</vt:lpwstr>
  </property>
  <property fmtid="{D5CDD505-2E9C-101B-9397-08002B2CF9AE}" pid="249" name="ZOTERO_BREF_gk89G2mGbr0c_4">
    <vt:lpwstr> to obtain adequate results. This paper makes two contributions towards accelerating B-spline-based registration. First, we propose a grid-alignment scheme and associated data structures that greatly reduce the complexity of the registration algorithm. Ba</vt:lpwstr>
  </property>
  <property fmtid="{D5CDD505-2E9C-101B-9397-08002B2CF9AE}" pid="250" name="ZOTERO_BREF_gk89G2mGbr0c_5">
    <vt:lpwstr>sed on this grid-alignment scheme, we then develop highly data parallel designs for B-spline registration within the stream-processing model, suitable for implementation on multi-core processors such as graphics processing units (GPUs). Particular attenti</vt:lpwstr>
  </property>
  <property fmtid="{D5CDD505-2E9C-101B-9397-08002B2CF9AE}" pid="251" name="ZOTERO_BREF_gk89G2mGbr0c_6">
    <vt:lpwstr>on is focused on an optimal method for performing analytic gradient computations in a data parallel fashion. CPU and GPU versions are validated for execution time and registration quality. Performance results on large images show that our GPU algorithm ac</vt:lpwstr>
  </property>
  <property fmtid="{D5CDD505-2E9C-101B-9397-08002B2CF9AE}" pid="252" name="ZOTERO_BREF_gk89G2mGbr0c_7">
    <vt:lpwstr>hieves a speedup of 15 times over the single-threaded CPU implementation whereas our multi-core CPU algorithm achieves a speedup of 8 times over the single-threaded implementation. The CPU and GPU versions achieve near-identical registration quality in te</vt:lpwstr>
  </property>
  <property fmtid="{D5CDD505-2E9C-101B-9397-08002B2CF9AE}" pid="253" name="ZOTERO_BREF_gk89G2mGbr0c_8">
    <vt:lpwstr>rms of RMS differences between the generated vector fields.","DOI":"10.1088/0031-9155/55/21/001","ISSN":"0031-9155","journalAbbreviation":"Phys. Med. Biol.","language":"en","author":[{"family":"Shackleford","given":"J. A."},{"family":"Kandasamy","given":"</vt:lpwstr>
  </property>
  <property fmtid="{D5CDD505-2E9C-101B-9397-08002B2CF9AE}" pid="254" name="ZOTERO_BREF_gk89G2mGbr0c_9">
    <vt:lpwstr>N."},{"family":"Sharp","given":"G. C."}],"issued":{"date-parts":[["2010"]]}}}],"schema":"https://github.com/citation-style-language/schema/raw/master/csl-citation.json"}</vt:lpwstr>
  </property>
  <property fmtid="{D5CDD505-2E9C-101B-9397-08002B2CF9AE}" pid="255" name="ZOTERO_BREF_h4WxgUYLuv1k_1">
    <vt:lpwstr>ZOTERO_ITEM CSL_CITATION {"citationID":"a18umt9gidj","properties":{"formattedCitation":"(Giantsoudi et al., 2015; Jia et al., 2012; Qin et al., 2016)","plainCitation":"(Giantsoudi et al., 2015; Jia et al., 2012; Qin et al., 2016)"},"citationItems":[{"id":</vt:lpwstr>
  </property>
  <property fmtid="{D5CDD505-2E9C-101B-9397-08002B2CF9AE}" pid="256" name="ZOTERO_BREF_h4WxgUYLuv1k_10">
    <vt:lpwstr> passing rates of more than 94.6% of all patient voxels were observed. For the same initial number of simulated particles, calculation time for a single beam for a typical head and neck patient plan decreased from 4 CPU hours per million particles (2.8–2.</vt:lpwstr>
  </property>
  <property fmtid="{D5CDD505-2E9C-101B-9397-08002B2CF9AE}" pid="257" name="ZOTERO_BREF_h4WxgUYLuv1k_11">
    <vt:lpwstr>9 GHz Intel X5600) for TOPAS to 2.4 s per million particles (NVIDIA TESLA C2075) for gPMC. Excellent agreement was demonstrated between our fast GPU-based MC code (gPMC) and a previously extensively validated multi-purpose MC code (TOPAS) for a comprehens</vt:lpwstr>
  </property>
  <property fmtid="{D5CDD505-2E9C-101B-9397-08002B2CF9AE}" pid="258" name="ZOTERO_BREF_h4WxgUYLuv1k_12">
    <vt:lpwstr>ive set of clinical patient cases. This shows that MC dose calculations in proton therapy can be performed on time scales comparable to analytical algorithms with accuracy comparable to state-of-the-art CPU-based MC codes.","DOI":"10.1088/0031-9155/60/6/2</vt:lpwstr>
  </property>
  <property fmtid="{D5CDD505-2E9C-101B-9397-08002B2CF9AE}" pid="259" name="ZOTERO_BREF_h4WxgUYLuv1k_13">
    <vt:lpwstr>257","ISSN":"0031-9155","shortTitle":"Validation of a GPU-based Monte Carlo code (gPMC) for proton radiation therapy","journalAbbreviation":"Phys. Med. Biol.","language":"en","author":[{"family":"Giantsoudi","given":"Drosoula"},{"family":"Schuemann","give</vt:lpwstr>
  </property>
  <property fmtid="{D5CDD505-2E9C-101B-9397-08002B2CF9AE}" pid="260" name="ZOTERO_BREF_h4WxgUYLuv1k_14">
    <vt:lpwstr>n":"Jan"},{"family":"Jia","given":"Xun"},{"family":"Dowdell","given":"Stephen"},{"family":"Jiang","given":"Steve"},{"family":"Paganetti","given":"Harald"}],"issued":{"date-parts":[["2015"]]}}},{"id":184,"uris":["http://zotero.org/users/1597649/items/BU77C</vt:lpwstr>
  </property>
  <property fmtid="{D5CDD505-2E9C-101B-9397-08002B2CF9AE}" pid="261" name="ZOTERO_BREF_h4WxgUYLuv1k_15">
    <vt:lpwstr>GPP"],"uri":["http://zotero.org/users/1597649/items/BU77CGPP"],"itemData":{"id":184,"type":"article-journal","title":"GPU-based fast Monte Carlo dose calculation for proton therapy","container-title":"Physics in Medicine and Biology","page":"7783","volume</vt:lpwstr>
  </property>
  <property fmtid="{D5CDD505-2E9C-101B-9397-08002B2CF9AE}" pid="262" name="ZOTERO_BREF_h4WxgUYLuv1k_16">
    <vt:lpwstr>":"57","issue":"23","source":"Institute of Physics","abstract":"Accurate radiation dose calculation is essential for successful proton radiotherapy. Monte Carlo (MC) simulation is considered to be the most accurate method. However, the long computation ti</vt:lpwstr>
  </property>
  <property fmtid="{D5CDD505-2E9C-101B-9397-08002B2CF9AE}" pid="263" name="ZOTERO_BREF_h4WxgUYLuv1k_17">
    <vt:lpwstr>me limits it from routine clinical applications. Recently, graphics processing units (GPUs) have been widely used to accelerate computationally intensive tasks in radiotherapy. We have developed a fast MC dose calculation package, gPMC, for proton dose ca</vt:lpwstr>
  </property>
  <property fmtid="{D5CDD505-2E9C-101B-9397-08002B2CF9AE}" pid="264" name="ZOTERO_BREF_h4WxgUYLuv1k_18">
    <vt:lpwstr>lculation on a GPU. In gPMC, proton transport is modeled by the class II condensed history simulation scheme with a continuous slowing down approximation. Ionization, elastic and inelastic proton nucleus interactions are considered. Energy straggling and </vt:lpwstr>
  </property>
  <property fmtid="{D5CDD505-2E9C-101B-9397-08002B2CF9AE}" pid="265" name="ZOTERO_BREF_h4WxgUYLuv1k_19">
    <vt:lpwstr>multiple scattering are modeled. Secondary electrons are not transported and their energies are locally deposited. After an inelastic nuclear interaction event, a variety of products are generated using an empirical model. Among them, charged nuclear frag</vt:lpwstr>
  </property>
  <property fmtid="{D5CDD505-2E9C-101B-9397-08002B2CF9AE}" pid="266" name="ZOTERO_BREF_h4WxgUYLuv1k_2">
    <vt:lpwstr>183,"uris":["http://zotero.org/users/1597649/items/8CAHXCX3"],"uri":["http://zotero.org/users/1597649/items/8CAHXCX3"],"itemData":{"id":183,"type":"article-journal","title":"Validation of a GPU-based Monte Carlo code (gPMC) for proton radiation therapy: c</vt:lpwstr>
  </property>
  <property fmtid="{D5CDD505-2E9C-101B-9397-08002B2CF9AE}" pid="267" name="ZOTERO_BREF_h4WxgUYLuv1k_20">
    <vt:lpwstr>ments are terminated with energy locally deposited. Secondary protons are stored in a stack and transported after finishing transport of the primary protons, while secondary neutral particles are neglected. gPMC is implemented on the GPU under the CUDA pl</vt:lpwstr>
  </property>
  <property fmtid="{D5CDD505-2E9C-101B-9397-08002B2CF9AE}" pid="268" name="ZOTERO_BREF_h4WxgUYLuv1k_21">
    <vt:lpwstr>atform. We have validated gPMC using the TOPAS/Geant4 MC code as the gold standard. For various cases including homogeneous and inhomogeneous phantoms as well as a patient case, good agreements between gPMC and TOPAS/Geant4 are observed. The gamma passing</vt:lpwstr>
  </property>
  <property fmtid="{D5CDD505-2E9C-101B-9397-08002B2CF9AE}" pid="269" name="ZOTERO_BREF_h4WxgUYLuv1k_22">
    <vt:lpwstr> rate for the 2%/2 mm criterion is over 98.7% in the region with dose greater than 10% maximum dose in all cases, excluding low-density air regions. With gPMC it takes only 6–22 s to simulate 10 million source protons to achieve ∼1% relative statistical u</vt:lpwstr>
  </property>
  <property fmtid="{D5CDD505-2E9C-101B-9397-08002B2CF9AE}" pid="270" name="ZOTERO_BREF_h4WxgUYLuv1k_23">
    <vt:lpwstr>ncertainty, depending on the phantoms and energy. This is an extremely high efficiency compared to the computational time of tens of CPU hours for TOPAS/Geant4. Our fast GPU-based code can thus facilitate the routine use of MC dose calculation in proton t</vt:lpwstr>
  </property>
  <property fmtid="{D5CDD505-2E9C-101B-9397-08002B2CF9AE}" pid="271" name="ZOTERO_BREF_h4WxgUYLuv1k_24">
    <vt:lpwstr>herapy.","DOI":"10.1088/0031-9155/57/23/7783","ISSN":"0031-9155","journalAbbreviation":"Phys. Med. Biol.","language":"en","author":[{"family":"Jia","given":"Xun"},{"family":"Schümann","given":"Jan"},{"family":"Paganetti","given":"Harald"},{"family":"Jiang</vt:lpwstr>
  </property>
  <property fmtid="{D5CDD505-2E9C-101B-9397-08002B2CF9AE}" pid="272" name="ZOTERO_BREF_h4WxgUYLuv1k_25">
    <vt:lpwstr>","given":"Steve B."}],"issued":{"date-parts":[["2012"]]}}},{"id":568,"uris":["http://zotero.org/users/1597649/items/2HCDASZG"],"uri":["http://zotero.org/users/1597649/items/2HCDASZG"],"itemData":{"id":568,"type":"article-journal","title":"Recent developm</vt:lpwstr>
  </property>
  <property fmtid="{D5CDD505-2E9C-101B-9397-08002B2CF9AE}" pid="273" name="ZOTERO_BREF_h4WxgUYLuv1k_26">
    <vt:lpwstr>ents and comprehensive evaluations of a GPU-based Monte Carlo package for proton therapy","container-title":"Physics in Medicine and Biology","page":"7347-7362","volume":"61","issue":"20","source":"PubMed","abstract":"Monte Carlo (MC) simulation is common</vt:lpwstr>
  </property>
  <property fmtid="{D5CDD505-2E9C-101B-9397-08002B2CF9AE}" pid="274" name="ZOTERO_BREF_h4WxgUYLuv1k_27">
    <vt:lpwstr>ly considered as the most accurate dose calculation method for proton therapy. Aiming at achieving fast MC dose calculations for clinical applications, we have previously developed a graphics-processing unit (GPU)-based MC tool, gPMC. In this paper, we re</vt:lpwstr>
  </property>
  <property fmtid="{D5CDD505-2E9C-101B-9397-08002B2CF9AE}" pid="275" name="ZOTERO_BREF_h4WxgUYLuv1k_28">
    <vt:lpwstr>port our recent updates on gPMC in terms of its accuracy, portability, and functionality, as well as comprehensive tests on this tool. The new version, gPMC v2.0, was developed under the OpenCL environment to enable portability across different computatio</vt:lpwstr>
  </property>
  <property fmtid="{D5CDD505-2E9C-101B-9397-08002B2CF9AE}" pid="276" name="ZOTERO_BREF_h4WxgUYLuv1k_29">
    <vt:lpwstr>nal platforms. Physics models of nuclear interactions were refined to improve calculation accuracy. Scoring functions of gPMC were expanded to enable tallying particle fluence, dose deposited by different particle types, and dose-averaged linear energy tr</vt:lpwstr>
  </property>
  <property fmtid="{D5CDD505-2E9C-101B-9397-08002B2CF9AE}" pid="277" name="ZOTERO_BREF_h4WxgUYLuv1k_3">
    <vt:lpwstr>linical cases study","container-title":"Physics in Medicine and Biology","page":"2257","volume":"60","issue":"6","source":"Institute of Physics","abstract":"Monte Carlo (MC) methods are recognized as the gold-standard for dose calculation, however they ha</vt:lpwstr>
  </property>
  <property fmtid="{D5CDD505-2E9C-101B-9397-08002B2CF9AE}" pid="278" name="ZOTERO_BREF_h4WxgUYLuv1k_30">
    <vt:lpwstr>ansfer (LETd). A multiple counter approach was employed to improve efficiency by reducing the frequency of memory writing conflict at scoring. For dose calculation, accuracy improvements over gPMC v1.0 were observed in both water phantom cases and a patie</vt:lpwstr>
  </property>
  <property fmtid="{D5CDD505-2E9C-101B-9397-08002B2CF9AE}" pid="279" name="ZOTERO_BREF_h4WxgUYLuv1k_31">
    <vt:lpwstr>nt case. For a prostate cancer case planned using high-energy proton beams, dose discrepancies in beam entrance and target region seen in gPMC v1.0 with respect to the gold standard tool for proton Monte Carlo simulations (TOPAS) results were substantiall</vt:lpwstr>
  </property>
  <property fmtid="{D5CDD505-2E9C-101B-9397-08002B2CF9AE}" pid="280" name="ZOTERO_BREF_h4WxgUYLuv1k_32">
    <vt:lpwstr>y reduced and gamma test passing rate (1%/1 mm) was improved from 82.7%-93.1%. The average relative difference in LETd between gPMC and TOPAS was 1.7%. The average relative differences in the dose deposited by primary, secondary, and other heavier particl</vt:lpwstr>
  </property>
  <property fmtid="{D5CDD505-2E9C-101B-9397-08002B2CF9AE}" pid="281" name="ZOTERO_BREF_h4WxgUYLuv1k_33">
    <vt:lpwstr>es were within 2.3%, 0.4%, and 0.2%. Depending on source proton energy and phantom complexity, it took 8-17 s on an AMD Radeon R9 290x GPU to simulate [Formula: see text] source protons, achieving less than [Formula: see text] average statistical uncertai</vt:lpwstr>
  </property>
  <property fmtid="{D5CDD505-2E9C-101B-9397-08002B2CF9AE}" pid="282" name="ZOTERO_BREF_h4WxgUYLuv1k_34">
    <vt:lpwstr>nty. As the beam size was reduced from 10  ×  10 cm(2) to 1  ×  1 cm(2), the time on scoring was only increased by 4.8% with eight counters, in contrast to a 40% increase using only one counter. With the OpenCL environment, the portability of gPMC v2.0 wa</vt:lpwstr>
  </property>
  <property fmtid="{D5CDD505-2E9C-101B-9397-08002B2CF9AE}" pid="283" name="ZOTERO_BREF_h4WxgUYLuv1k_35">
    <vt:lpwstr>s enhanced. It was successfully executed on different CPUs and GPUs and its performance on different devices varied depending on processing power and hardware structure.","DOI":"10.1088/0031-9155/61/20/7347","ISSN":"1361-6560","note":"PMID: 27694712","jou</vt:lpwstr>
  </property>
  <property fmtid="{D5CDD505-2E9C-101B-9397-08002B2CF9AE}" pid="284" name="ZOTERO_BREF_h4WxgUYLuv1k_36">
    <vt:lpwstr>rnalAbbreviation":"Phys Med Biol","language":"eng","author":[{"family":"Qin","given":"Nan"},{"family":"Botas","given":"Pablo"},{"family":"Giantsoudi","given":"Drosoula"},{"family":"Schuemann","given":"Jan"},{"family":"Tian","given":"Zhen"},{"family":"Jian</vt:lpwstr>
  </property>
  <property fmtid="{D5CDD505-2E9C-101B-9397-08002B2CF9AE}" pid="285" name="ZOTERO_BREF_h4WxgUYLuv1k_37">
    <vt:lpwstr>g","given":"Steve B."},{"family":"Paganetti","given":"Harald"},{"family":"Jia","given":"Xun"}],"issued":{"date-parts":[["2016",10,3]]}}}],"schema":"https://github.com/citation-style-language/schema/raw/master/csl-citation.json"}</vt:lpwstr>
  </property>
  <property fmtid="{D5CDD505-2E9C-101B-9397-08002B2CF9AE}" pid="286" name="ZOTERO_BREF_h4WxgUYLuv1k_4">
    <vt:lpwstr>ve not replaced analytical methods up to now due to their lengthy calculation times. GPU-based applications allow MC dose calculations to be performed on time scales comparable to conventional analytical algorithms. This study focuses on validating our GP</vt:lpwstr>
  </property>
  <property fmtid="{D5CDD505-2E9C-101B-9397-08002B2CF9AE}" pid="287" name="ZOTERO_BREF_h4WxgUYLuv1k_5">
    <vt:lpwstr>U-based MC code for proton dose calculation (gPMC) using an experimentally validated multi-purpose MC code (TOPAS) and compare their performance for clinical patient cases. Clinical cases from five treatment sites were selected covering the full range fro</vt:lpwstr>
  </property>
  <property fmtid="{D5CDD505-2E9C-101B-9397-08002B2CF9AE}" pid="288" name="ZOTERO_BREF_h4WxgUYLuv1k_6">
    <vt:lpwstr>m very homogeneous patient geometries (liver) to patients with high geometrical complexity (air cavities and density heterogeneities in head-and-neck and lung patients) and from short beam range (breast) to large beam range (prostate). Both gPMC and TOPAS</vt:lpwstr>
  </property>
  <property fmtid="{D5CDD505-2E9C-101B-9397-08002B2CF9AE}" pid="289" name="ZOTERO_BREF_h4WxgUYLuv1k_7">
    <vt:lpwstr> were used to calculate 3D dose distributions for all patients. Comparisons were performed based on target coverage indices (mean dose, V 95 , D 98 , D 50 , D 02 ) and gamma index distributions. Dosimetric indices differed less than 2% between TOPAS and g</vt:lpwstr>
  </property>
  <property fmtid="{D5CDD505-2E9C-101B-9397-08002B2CF9AE}" pid="290" name="ZOTERO_BREF_h4WxgUYLuv1k_8">
    <vt:lpwstr>PMC dose distributions for most cases. Gamma index analysis with 1%/1 mm criterion resulted in a passing rate of more than 94% of all patient voxels receiving more than 10% of the mean target dose, for all patients except for prostate cases. Although clin</vt:lpwstr>
  </property>
  <property fmtid="{D5CDD505-2E9C-101B-9397-08002B2CF9AE}" pid="291" name="ZOTERO_BREF_h4WxgUYLuv1k_9">
    <vt:lpwstr>ically insignificant, gPMC resulted in systematic underestimation of target dose for prostate cases by 1–2% compared to TOPAS. Correspondingly the gamma index analysis with 1%/1 mm criterion failed for most beams for this site, while for 2%/1 mm criterion</vt:lpwstr>
  </property>
  <property fmtid="{D5CDD505-2E9C-101B-9397-08002B2CF9AE}" pid="292" name="ZOTERO_BREF_iKg1FsVBYFSc_1">
    <vt:lpwstr>ZOTERO_ITEM CSL_CITATION {"citationID":"a17hsp344g9","properties":{"formattedCitation":"{\\rtf (Ahn et al., 2014; Arts et al., 2017; Liebl et al., 2014; Lomax, 2008; Paganetti, 2012; St\\uc0\\u252{}tzer et al., 2017; Szeto et al., 2016)}","plainCitation":</vt:lpwstr>
  </property>
  <property fmtid="{D5CDD505-2E9C-101B-9397-08002B2CF9AE}" pid="293" name="ZOTERO_BREF_iKg1FsVBYFSc_10">
    <vt:lpwstr>ily":"Lin","given":"Alexander"}],"issued":{"date-parts":[["2014",12]]}}},{"id":799,"uris":["http://zotero.org/users/1597649/items/MZPDKMSG"],"uri":["http://zotero.org/users/1597649/items/MZPDKMSG"],"itemData":{"id":799,"type":"article-journal","title":"Th</vt:lpwstr>
  </property>
  <property fmtid="{D5CDD505-2E9C-101B-9397-08002B2CF9AE}" pid="294" name="ZOTERO_BREF_iKg1FsVBYFSc_11">
    <vt:lpwstr>e impact of treatment accuracy on proton therapy patient selection for oropharyngeal cancer patients","container-title":"Radiotherapy and Oncology: Journal of the European Society for Therapeutic Radiology and Oncology","page":"520-525","volume":"125","is</vt:lpwstr>
  </property>
  <property fmtid="{D5CDD505-2E9C-101B-9397-08002B2CF9AE}" pid="295" name="ZOTERO_BREF_iKg1FsVBYFSc_12">
    <vt:lpwstr>sue":"3","source":"PubMed","abstract":"BACKGROUND AND PURPOSE: The impact of treatment accuracy on NTCP-based patient selection for proton therapy is currently unknown. This study investigates this impact for oropharyngeal cancer patients.\nMATERIALS AND </vt:lpwstr>
  </property>
  <property fmtid="{D5CDD505-2E9C-101B-9397-08002B2CF9AE}" pid="296" name="ZOTERO_BREF_iKg1FsVBYFSc_13">
    <vt:lpwstr>METHODS: Data of 78 patients was used to automatically generate treatment plans for a simultaneously integrated boost prescribing 70 GyRBE/54.25 GyRBE in 35 fractions. IMRT treatment plans were generated with three different margins; intensity modulated p</vt:lpwstr>
  </property>
  <property fmtid="{D5CDD505-2E9C-101B-9397-08002B2CF9AE}" pid="297" name="ZOTERO_BREF_iKg1FsVBYFSc_14">
    <vt:lpwstr>roton therapy (IMPT) plans for five different setup and range robustness settings. Four NTCP models were evaluated. Patients were selected for proton therapy if NTCP reduction was ≥10% or ≥5% for grade II or III complications, respectively.\nRESULTS: The </vt:lpwstr>
  </property>
  <property fmtid="{D5CDD505-2E9C-101B-9397-08002B2CF9AE}" pid="298" name="ZOTERO_BREF_iKg1FsVBYFSc_15">
    <vt:lpwstr>degree of robustness had little impact on patient selection for tube feeding dependence, while the margin had. For other complications the impact of the robustness setting was noticeably higher. For high-precision IMRT (3 mm margin) and high-precision IMP</vt:lpwstr>
  </property>
  <property fmtid="{D5CDD505-2E9C-101B-9397-08002B2CF9AE}" pid="299" name="ZOTERO_BREF_iKg1FsVBYFSc_16">
    <vt:lpwstr>T (3 mm setup/3% range error), most patients were selected for proton therapy based on problems swallowing solid food (51.3%) followed by tube feeding dependence (37.2%), decreased parotid flow (29.5%), and patient-rated xerostomia (7.7%).\nCONCLUSIONS: T</vt:lpwstr>
  </property>
  <property fmtid="{D5CDD505-2E9C-101B-9397-08002B2CF9AE}" pid="300" name="ZOTERO_BREF_iKg1FsVBYFSc_17">
    <vt:lpwstr>reatment accuracy has a significant impact on the number of patients selected for proton therapy. Therefore, it cannot be ignored in estimating the number of patients for proton therapy.","DOI":"10.1016/j.radonc.2017.09.028","ISSN":"1879-0887","note":"PMI</vt:lpwstr>
  </property>
  <property fmtid="{D5CDD505-2E9C-101B-9397-08002B2CF9AE}" pid="301" name="ZOTERO_BREF_iKg1FsVBYFSc_18">
    <vt:lpwstr>D: 29074078","journalAbbreviation":"Radiother Oncol","language":"eng","author":[{"family":"Arts","given":"Tine"},{"family":"Breedveld","given":"Sebastiaan"},{"family":"Jong","given":"Martin A.","non-dropping-particle":"de"},{"family":"Astreinidou","given"</vt:lpwstr>
  </property>
  <property fmtid="{D5CDD505-2E9C-101B-9397-08002B2CF9AE}" pid="302" name="ZOTERO_BREF_iKg1FsVBYFSc_19">
    <vt:lpwstr>:"Eleftheria"},{"family":"Tans","given":"Lisa"},{"family":"Keskin-Cambay","given":"Fatma"},{"family":"Krol","given":"Augustinus D. G."},{"family":"Water","given":"Steven","non-dropping-particle":"van de"},{"family":"Bijman","given":"Rik G."},{"family":"Ho</vt:lpwstr>
  </property>
  <property fmtid="{D5CDD505-2E9C-101B-9397-08002B2CF9AE}" pid="303" name="ZOTERO_BREF_iKg1FsVBYFSc_2">
    <vt:lpwstr>"(Ahn et al., 2014; Arts et al., 2017; Liebl et al., 2014; Lomax, 2008; Paganetti, 2012; Stützer et al., 2017; Szeto et al., 2016)"},"citationItems":[{"id":707,"uris":["http://zotero.org/users/1597649/items/RBPTT9ER"],"uri":["http://zotero.org/users/15976</vt:lpwstr>
  </property>
  <property fmtid="{D5CDD505-2E9C-101B-9397-08002B2CF9AE}" pid="304" name="ZOTERO_BREF_iKg1FsVBYFSc_20">
    <vt:lpwstr>ogeman","given":"Mischa S."}],"issued":{"date-parts":[["2017",12]]}}},{"id":728,"uris":["http://zotero.org/users/1597649/items/XRKRVEBR"],"uri":["http://zotero.org/users/1597649/items/XRKRVEBR"],"itemData":{"id":728,"type":"article-journal","title":"The i</vt:lpwstr>
  </property>
  <property fmtid="{D5CDD505-2E9C-101B-9397-08002B2CF9AE}" pid="305" name="ZOTERO_BREF_iKg1FsVBYFSc_21">
    <vt:lpwstr>nfluence of patient positioning uncertainties in proton radiotherapy on proton range and dose distributions","container-title":"Medical Physics","page":"n/a-n/a","volume":"41","issue":"9","source":"Wiley Online Library","abstract":"Purpose:\n\nProton radi</vt:lpwstr>
  </property>
  <property fmtid="{D5CDD505-2E9C-101B-9397-08002B2CF9AE}" pid="306" name="ZOTERO_BREF_iKg1FsVBYFSc_22">
    <vt:lpwstr>otherapy allows radiation treatment delivery with high dose gradients. The nature of such dose distributions increases the influence of patient positioning uncertainties on their fidelity when compared to photon radiotherapy. The present work quantitative</vt:lpwstr>
  </property>
  <property fmtid="{D5CDD505-2E9C-101B-9397-08002B2CF9AE}" pid="307" name="ZOTERO_BREF_iKg1FsVBYFSc_23">
    <vt:lpwstr>ly analyzes the influence of setup uncertainties on proton range and dose distributions.\n\n\nMethods:\n\nThirty-eight clinical passive scattering treatment fields for small lesions in the head were studied. Dose distributions for shifted and rotated pati</vt:lpwstr>
  </property>
  <property fmtid="{D5CDD505-2E9C-101B-9397-08002B2CF9AE}" pid="308" name="ZOTERO_BREF_iKg1FsVBYFSc_24">
    <vt:lpwstr>ent positions were Monte Carlo-simulated. Proton range uncertainties at the 50%- and 90%-dose falloff position were calculated considering 18 arbitrary combinations of maximal patient position shifts and rotations for two patient positioning methods. Norm</vt:lpwstr>
  </property>
  <property fmtid="{D5CDD505-2E9C-101B-9397-08002B2CF9AE}" pid="309" name="ZOTERO_BREF_iKg1FsVBYFSc_25">
    <vt:lpwstr>al tissue complication probabilities (NTCPs), equivalent uniform doses (EUDs), and tumor control probabilities (TCPs) were studied for organs at risk (OARs) and target volumes of eight patients.\n\n\nResults:\n\nThe authors identified a median 1σ proton r</vt:lpwstr>
  </property>
  <property fmtid="{D5CDD505-2E9C-101B-9397-08002B2CF9AE}" pid="310" name="ZOTERO_BREF_iKg1FsVBYFSc_26">
    <vt:lpwstr>ange uncertainty at the 50%-dose falloff of 2.8 mm for anatomy-based patient positioning and 1.6 mm for fiducial-based patient positioning as well as 7.2 and 5.8 mm for the 90%-dose falloff position, respectively. These range uncertainties were correlated</vt:lpwstr>
  </property>
  <property fmtid="{D5CDD505-2E9C-101B-9397-08002B2CF9AE}" pid="311" name="ZOTERO_BREF_iKg1FsVBYFSc_27">
    <vt:lpwstr> to heterogeneity indices (HIs) calculated for each treatment field (38%","DOI":"10.1118/1.4892601","ISSN":"2473-4209","journalAbbreviation":"Med. Phys.","language":"en","author":[{"family":"Liebl","given":"Jakob"},{"family":"Paganetti","given":"Harald"},</vt:lpwstr>
  </property>
  <property fmtid="{D5CDD505-2E9C-101B-9397-08002B2CF9AE}" pid="312" name="ZOTERO_BREF_iKg1FsVBYFSc_28">
    <vt:lpwstr>{"family":"Zhu","given":"Mingyao"},{"family":"Winey","given":"Brian A."}],"issued":{"date-parts":[["2014",9,1]]}}},{"id":94,"uris":["http://zotero.org/users/1597649/items/DRUTK25X"],"uri":["http://zotero.org/users/1597649/items/DRUTK25X"],"itemData":{"id"</vt:lpwstr>
  </property>
  <property fmtid="{D5CDD505-2E9C-101B-9397-08002B2CF9AE}" pid="313" name="ZOTERO_BREF_iKg1FsVBYFSc_29">
    <vt:lpwstr>:94,"type":"article-journal","title":"Intensity modulated proton therapy and its sensitivity to treatment uncertainties 2: the potential effects of inter-fraction and inter-field motions","container-title":"Physics in Medicine and Biology","page":"1043","</vt:lpwstr>
  </property>
  <property fmtid="{D5CDD505-2E9C-101B-9397-08002B2CF9AE}" pid="314" name="ZOTERO_BREF_iKg1FsVBYFSc_3">
    <vt:lpwstr>49/items/RBPTT9ER"],"itemData":{"id":707,"type":"article-journal","title":"The use of proton therapy in the treatment of head and neck cancers","container-title":"Cancer Journal (Sudbury, Mass.)","page":"421-426","volume":"20","issue":"6","source":"PubMed</vt:lpwstr>
  </property>
  <property fmtid="{D5CDD505-2E9C-101B-9397-08002B2CF9AE}" pid="315" name="ZOTERO_BREF_iKg1FsVBYFSc_30">
    <vt:lpwstr>volume":"53","issue":"4","source":"Institute of Physics","abstract":"Simple tools for studying the effects of inter-fraction and inter-field motions on intensity modulated proton therapy (IMPT) plans have been developed, and have been applied to both 3D a</vt:lpwstr>
  </property>
  <property fmtid="{D5CDD505-2E9C-101B-9397-08002B2CF9AE}" pid="316" name="ZOTERO_BREF_iKg1FsVBYFSc_31">
    <vt:lpwstr>nd distal edge tracking (DET) IMPT plans. For the inter-fraction motion, we have investigated the effects of misaligned density heterogeneities, whereas for the inter-field motion analysis, the effects of field misalignment on the plans have been assessed</vt:lpwstr>
  </property>
  <property fmtid="{D5CDD505-2E9C-101B-9397-08002B2CF9AE}" pid="317" name="ZOTERO_BREF_iKg1FsVBYFSc_32">
    <vt:lpwstr>. Inter-fraction motion problems have been analysed using density differentiated error (DDE) distributions, which specifically show the additional problems resulting from misaligned density heterogeneities for proton plans. Likewise, for inter-field motio</vt:lpwstr>
  </property>
  <property fmtid="{D5CDD505-2E9C-101B-9397-08002B2CF9AE}" pid="318" name="ZOTERO_BREF_iKg1FsVBYFSc_33">
    <vt:lpwstr>n, we present methods for calculating motion differentiated error (MDE) distributions. DDE and MDE analysis of all plans demonstrate that the 3D approach is generally more robust to both inter-fraction and inter-field motions than the DET approach, but th</vt:lpwstr>
  </property>
  <property fmtid="{D5CDD505-2E9C-101B-9397-08002B2CF9AE}" pid="319" name="ZOTERO_BREF_iKg1FsVBYFSc_34">
    <vt:lpwstr>at strong in-field dose gradients can also adversely affect a plan's robustness. An important additional conclusion is that, for certain IMPT plans, even inter-fraction errors cannot necessarily be compensated for by the use of a simple PTV margins, imply</vt:lpwstr>
  </property>
  <property fmtid="{D5CDD505-2E9C-101B-9397-08002B2CF9AE}" pid="320" name="ZOTERO_BREF_iKg1FsVBYFSc_35">
    <vt:lpwstr>ing that more sophisticated tools need to be developed for uncertainty management and assessment for IMPT treatments at the treatment planning level.","DOI":"10.1088/0031-9155/53/4/015","ISSN":"0031-9155","shortTitle":"Intensity modulated proton therapy a</vt:lpwstr>
  </property>
  <property fmtid="{D5CDD505-2E9C-101B-9397-08002B2CF9AE}" pid="321" name="ZOTERO_BREF_iKg1FsVBYFSc_36">
    <vt:lpwstr>nd its sensitivity to treatment uncertainties 2","journalAbbreviation":"Phys. Med. Biol.","language":"en","author":[{"family":"Lomax","given":"A. J."}],"issued":{"date-parts":[["2008",2,21]]}}},{"id":82,"uris":["http://zotero.org/users/1597649/items/3DJPU</vt:lpwstr>
  </property>
  <property fmtid="{D5CDD505-2E9C-101B-9397-08002B2CF9AE}" pid="322" name="ZOTERO_BREF_iKg1FsVBYFSc_37">
    <vt:lpwstr>UPA"],"uri":["http://zotero.org/users/1597649/items/3DJPUUPA"],"itemData":{"id":82,"type":"article-journal","title":"Range uncertainties in proton therapy and the role of Monte Carlo simulations","container-title":"Physics in Medicine and Biology","page":</vt:lpwstr>
  </property>
  <property fmtid="{D5CDD505-2E9C-101B-9397-08002B2CF9AE}" pid="323" name="ZOTERO_BREF_iKg1FsVBYFSc_38">
    <vt:lpwstr>"R99","volume":"57","issue":"11","abstract":"The main advantages of proton therapy are the reduced total energy deposited in the patient as compared to photon techniques and the finite range of the proton beam. The latter adds an additional degree of free</vt:lpwstr>
  </property>
  <property fmtid="{D5CDD505-2E9C-101B-9397-08002B2CF9AE}" pid="324" name="ZOTERO_BREF_iKg1FsVBYFSc_39">
    <vt:lpwstr>dom to treatment planning. The range in tissue is associated with considerable uncertainties caused by imaging, patient setup, beam delivery and dose calculation. Reducing the uncertainties would allow a reduction of the treatment volume and thus allow a </vt:lpwstr>
  </property>
  <property fmtid="{D5CDD505-2E9C-101B-9397-08002B2CF9AE}" pid="325" name="ZOTERO_BREF_iKg1FsVBYFSc_4">
    <vt:lpwstr>","abstract":"External beam radiation therapy is a commonly utilized treatment modality in the management of head and neck cancer. Given the close proximity of disease to critical normal tissues and structures, the delivery of external beam radiation ther</vt:lpwstr>
  </property>
  <property fmtid="{D5CDD505-2E9C-101B-9397-08002B2CF9AE}" pid="326" name="ZOTERO_BREF_iKg1FsVBYFSc_40">
    <vt:lpwstr>better utilization of the advantages of protons. This paper summarizes the role of Monte Carlo simulations when aiming at a reduction of range uncertainties in proton therapy. Differences in dose calculation when comparing Monte Carlo with analytical algo</vt:lpwstr>
  </property>
  <property fmtid="{D5CDD505-2E9C-101B-9397-08002B2CF9AE}" pid="327" name="ZOTERO_BREF_iKg1FsVBYFSc_41">
    <vt:lpwstr>rithms are analyzed as well as range uncertainties due to material constants and CT conversion. Range uncertainties due to biological effects and the role of Monte Carlo for in vivo range verification are discussed. Furthermore, the current range uncertai</vt:lpwstr>
  </property>
  <property fmtid="{D5CDD505-2E9C-101B-9397-08002B2CF9AE}" pid="328" name="ZOTERO_BREF_iKg1FsVBYFSc_42">
    <vt:lpwstr>nty recipes used at several proton therapy facilities are revisited. We conclude that a significant impact of Monte Carlo dose calculation can be expected in complex geometries where local range uncertainties due to multiple Coulomb scattering will reduce</vt:lpwstr>
  </property>
  <property fmtid="{D5CDD505-2E9C-101B-9397-08002B2CF9AE}" pid="329" name="ZOTERO_BREF_iKg1FsVBYFSc_43">
    <vt:lpwstr> the accuracy of analytical algorithms. In these cases Monte Carlo techniques might reduce the range uncertainty by several mm.","DOI":"10.1088/0031-9155/57/11/R99","ISSN":"0031-9155","language":"en","author":[{"family":"Paganetti","given":"Harald"}],"iss</vt:lpwstr>
  </property>
  <property fmtid="{D5CDD505-2E9C-101B-9397-08002B2CF9AE}" pid="330" name="ZOTERO_BREF_iKg1FsVBYFSc_44">
    <vt:lpwstr>ued":{"date-parts":[["2012",6]]}}},{"id":829,"uris":["http://zotero.org/users/1597649/items/T3QCFFQ9"],"uri":["http://zotero.org/users/1597649/items/T3QCFFQ9"],"itemData":{"id":829,"type":"article-journal","title":"Potential proton and photon dose degrada</vt:lpwstr>
  </property>
  <property fmtid="{D5CDD505-2E9C-101B-9397-08002B2CF9AE}" pid="331" name="ZOTERO_BREF_iKg1FsVBYFSc_45">
    <vt:lpwstr>tion in advanced head and neck cancer patients by intratherapy changes","container-title":"Journal of Applied Clinical Medical Physics","page":"104-113","volume":"18","issue":"6","source":"PubMed","abstract":"PURPOSE: Evaluation of dose degradation by ana</vt:lpwstr>
  </property>
  <property fmtid="{D5CDD505-2E9C-101B-9397-08002B2CF9AE}" pid="332" name="ZOTERO_BREF_iKg1FsVBYFSc_46">
    <vt:lpwstr>tomic changes for head-and-neck cancer (HNC) intensity-modulated proton therapy (IMPT) relative to intensity-modulated photon therapy (IMRT) and identification of potential indicators for IMPT treatment plan adaptation.\nMETHODS: For 31 advanced HNC datas</vt:lpwstr>
  </property>
  <property fmtid="{D5CDD505-2E9C-101B-9397-08002B2CF9AE}" pid="333" name="ZOTERO_BREF_iKg1FsVBYFSc_47">
    <vt:lpwstr>ets, IMPT and IMRT plans were recalculated on a computed tomography scan (CT) taken after about 4 weeks of therapy. Dose parameter changes were determined for the organs at risk (OARs) spinal cord, brain stem, parotid glands, brachial plexus, and mandible</vt:lpwstr>
  </property>
  <property fmtid="{D5CDD505-2E9C-101B-9397-08002B2CF9AE}" pid="334" name="ZOTERO_BREF_iKg1FsVBYFSc_48">
    <vt:lpwstr>, for the clinical target volume (CTV) and the healthy tissue outside planning target volume (PTV). Correlation of dose degradation with target volume changes and quality of rigid CT matching was investigated.\nRESULTS: Recalculated IMPT dose distribution</vt:lpwstr>
  </property>
  <property fmtid="{D5CDD505-2E9C-101B-9397-08002B2CF9AE}" pid="335" name="ZOTERO_BREF_iKg1FsVBYFSc_49">
    <vt:lpwstr>s showed stronger degradation than the IMRT doses. OAR analysis revealed significant changes in parotid median dose (IMPT) and near maximum dose (D1ml ) of spinal cord (IMPT, IMRT) and mandible (IMPT). OAR dose parameters remained lower in IMPT cases. CTV</vt:lpwstr>
  </property>
  <property fmtid="{D5CDD505-2E9C-101B-9397-08002B2CF9AE}" pid="336" name="ZOTERO_BREF_iKg1FsVBYFSc_5">
    <vt:lpwstr>apy can result in severe acute and late toxicities, even when delivered with advanced photon-based techniques, such as intensity-modulated radiation therapy. The unique physical characteristics of protons make it a promising option in the treatment of adv</vt:lpwstr>
  </property>
  <property fmtid="{D5CDD505-2E9C-101B-9397-08002B2CF9AE}" pid="337" name="ZOTERO_BREF_iKg1FsVBYFSc_50">
    <vt:lpwstr> coverage (V95% ) and overdose (V107% ) deteriorated for IMPT plans to (93.4 ± 5.4)% and (10.6 ± 12.5)%, while those for IMRT plans remained acceptable. Recalculated plans showed similarly decreased PTV conformity, but considerable hotspots, also outside </vt:lpwstr>
  </property>
  <property fmtid="{D5CDD505-2E9C-101B-9397-08002B2CF9AE}" pid="338" name="ZOTERO_BREF_iKg1FsVBYFSc_51">
    <vt:lpwstr>the PTV, emerged in IMPT cases. Lower CT matching quality was significantly correlated with loss of PTV conformity (IMPT, IMRT), CTV homogeneity and coverage (IMPT). Target shrinkage correlated with increased dose in brachial plexus (IMRT, IMPT), hotspot </vt:lpwstr>
  </property>
  <property fmtid="{D5CDD505-2E9C-101B-9397-08002B2CF9AE}" pid="339" name="ZOTERO_BREF_iKg1FsVBYFSc_52">
    <vt:lpwstr>generation outside the PTV (IMPT) and lower PTV conformity (IMRT).\nCONCLUSIONS: The study underlines the necessity of precise positioning and monitoring of anatomy changes, especially in IMPT which might require adaptation more often. Since OAR doses rem</vt:lpwstr>
  </property>
  <property fmtid="{D5CDD505-2E9C-101B-9397-08002B2CF9AE}" pid="340" name="ZOTERO_BREF_iKg1FsVBYFSc_53">
    <vt:lpwstr>ained typically below constraints, IMPT plan adaptation will be indicated by target dose degradations.","DOI":"10.1002/acm2.12189","ISSN":"1526-9914","note":"PMID: 28921843\nPMCID: PMC5689930","journalAbbreviation":"J Appl Clin Med Phys","language":"eng",</vt:lpwstr>
  </property>
  <property fmtid="{D5CDD505-2E9C-101B-9397-08002B2CF9AE}" pid="341" name="ZOTERO_BREF_iKg1FsVBYFSc_54">
    <vt:lpwstr>"author":[{"family":"Stützer","given":"Kristin"},{"family":"Jakobi","given":"Annika"},{"family":"Bandurska-Luque","given":"Anna"},{"family":"Barczyk","given":"Steffen"},{"family":"Arnsmeyer","given":"Carolin"},{"family":"Löck","given":"Steffen"},{"family"</vt:lpwstr>
  </property>
  <property fmtid="{D5CDD505-2E9C-101B-9397-08002B2CF9AE}" pid="342" name="ZOTERO_BREF_iKg1FsVBYFSc_55">
    <vt:lpwstr>:"Richter","given":"Christian"}],"issued":{"date-parts":[["2017",11]]}}},{"id":801,"uris":["http://zotero.org/users/1597649/items/WBSYJLCL"],"uri":["http://zotero.org/users/1597649/items/WBSYJLCL"],"itemData":{"id":801,"type":"article-journal","title":"Ef</vt:lpwstr>
  </property>
  <property fmtid="{D5CDD505-2E9C-101B-9397-08002B2CF9AE}" pid="343" name="ZOTERO_BREF_iKg1FsVBYFSc_56">
    <vt:lpwstr>fects of anatomical changes on pencil beam scanning proton plans in locally advanced NSCLC patients","container-title":"Radiotherapy and Oncology: Journal of the European Society for Therapeutic Radiology and Oncology","page":"286-292","volume":"120","iss</vt:lpwstr>
  </property>
  <property fmtid="{D5CDD505-2E9C-101B-9397-08002B2CF9AE}" pid="344" name="ZOTERO_BREF_iKg1FsVBYFSc_57">
    <vt:lpwstr>ue":"2","source":"PubMed","abstract":"BACKGROUND AND PURPOSE: Daily anatomical variations can cause considerable differences between delivered and planned dose. This study simulates and evaluates these effects in spot-scanning proton therapy for lung canc</vt:lpwstr>
  </property>
  <property fmtid="{D5CDD505-2E9C-101B-9397-08002B2CF9AE}" pid="345" name="ZOTERO_BREF_iKg1FsVBYFSc_58">
    <vt:lpwstr>er patients.\nMATERIALS AND METHODS: Robust intensity modulated treatment plans were designed on the mid-position CT scan for sixteen locally advanced lung cancer patients. To estimate dosimetric uncertainty, deformable registration was performed on their</vt:lpwstr>
  </property>
  <property fmtid="{D5CDD505-2E9C-101B-9397-08002B2CF9AE}" pid="346" name="ZOTERO_BREF_iKg1FsVBYFSc_59">
    <vt:lpwstr> daily CBCTs to generate 4DCT equivalent scans for each fraction and to map recomputed dose to a common frame.\nRESULTS: Without adaptive planning, eight patients had an undercoverage of the targets of more than 2GyE (maximum of 14.1GyE) on the recalculat</vt:lpwstr>
  </property>
  <property fmtid="{D5CDD505-2E9C-101B-9397-08002B2CF9AE}" pid="347" name="ZOTERO_BREF_iKg1FsVBYFSc_6">
    <vt:lpwstr>anced head and neck cancer, with the potential to improve sparing of normal tissues and/or safely escalate radiation doses. Clinical implementation will require the continued development of advanced techniques such as intensity-modulated proton therapy, u</vt:lpwstr>
  </property>
  <property fmtid="{D5CDD505-2E9C-101B-9397-08002B2CF9AE}" pid="348" name="ZOTERO_BREF_iKg1FsVBYFSc_60">
    <vt:lpwstr>ed treatment dose from the daily anatomy variations including respiration. In organs at risk, a maximum increase of 4.7GyE in the D1 was found in the mediastinal structures. The effect of respiratory motion alone is smaller: 1.4GyE undercoverage for targe</vt:lpwstr>
  </property>
  <property fmtid="{D5CDD505-2E9C-101B-9397-08002B2CF9AE}" pid="349" name="ZOTERO_BREF_iKg1FsVBYFSc_61">
    <vt:lpwstr>ts and less than 1GyE for organs at risk.\nCONCLUSIONS: Daily anatomical variations over the course of treatment can cause considerable dose differences in the robust planned dose distribution. An advanced planning strategy including knowledge of anatomic</vt:lpwstr>
  </property>
  <property fmtid="{D5CDD505-2E9C-101B-9397-08002B2CF9AE}" pid="350" name="ZOTERO_BREF_iKg1FsVBYFSc_62">
    <vt:lpwstr>al uncertainties would be recommended to improve plan robustness against interfractional variations. For large anatomical changes, adaptive therapy is mandatory.","DOI":"10.1016/j.radonc.2016.04.002","ISSN":"1879-0887","note":"PMID: 27393217","journalAbbr</vt:lpwstr>
  </property>
  <property fmtid="{D5CDD505-2E9C-101B-9397-08002B2CF9AE}" pid="351" name="ZOTERO_BREF_iKg1FsVBYFSc_63">
    <vt:lpwstr>eviation":"Radiother Oncol","language":"eng","author":[{"family":"Szeto","given":"Yenny Z."},{"family":"Witte","given":"Marnix G."},{"family":"Kranen","given":"Simon R.","non-dropping-particle":"van"},{"family":"Sonke","given":"Jan-Jakob"},{"family":"Beld</vt:lpwstr>
  </property>
  <property fmtid="{D5CDD505-2E9C-101B-9397-08002B2CF9AE}" pid="352" name="ZOTERO_BREF_iKg1FsVBYFSc_64">
    <vt:lpwstr>erbos","given":"José"},{"family":"Herk","given":"Marcel","non-dropping-particle":"van"}],"issued":{"date-parts":[["2016"]]}}}],"schema":"https://github.com/citation-style-language/schema/raw/master/csl-citation.json"}</vt:lpwstr>
  </property>
  <property fmtid="{D5CDD505-2E9C-101B-9397-08002B2CF9AE}" pid="353" name="ZOTERO_BREF_iKg1FsVBYFSc_7">
    <vt:lpwstr>sing pencil beam scanning, as well as rigorous methods of quality assurance and adaptive techniques to accurately adjust to changes in anatomy due to disease response. Ultimately, the widespread adaptation and implementation of proton therapy for head and</vt:lpwstr>
  </property>
  <property fmtid="{D5CDD505-2E9C-101B-9397-08002B2CF9AE}" pid="354" name="ZOTERO_BREF_iKg1FsVBYFSc_8">
    <vt:lpwstr> neck cancer will require direct, prospective comparisons to standard techniques such as intensity-modulated radiation therapy, with a focus on measures such as toxicity, disease control, and quality of life.","DOI":"10.1097/PPO.0000000000000077","ISSN":"</vt:lpwstr>
  </property>
  <property fmtid="{D5CDD505-2E9C-101B-9397-08002B2CF9AE}" pid="355" name="ZOTERO_BREF_iKg1FsVBYFSc_9">
    <vt:lpwstr>1540-336X","note":"PMID: 25415689","journalAbbreviation":"Cancer J","language":"eng","author":[{"family":"Ahn","given":"Peter H."},{"family":"Lukens","given":"J. Nicholas"},{"family":"Teo","given":"Boon-Keng Kevin"},{"family":"Kirk","given":"Maura"},{"fam</vt:lpwstr>
  </property>
  <property fmtid="{D5CDD505-2E9C-101B-9397-08002B2CF9AE}" pid="356" name="ZOTERO_BREF_jQ6lJFOk9fFi_1">
    <vt:lpwstr>ZOTERO_ITEM CSL_CITATION {"citationID":"a28s3ppkucp","properties":{"formattedCitation":"(Qin et al., 2016)","plainCitation":"(Qin et al., 2016)"},"citationItems":[{"id":568,"uris":["http://zotero.org/users/1597649/items/2HCDASZG"],"uri":["http://zotero.or</vt:lpwstr>
  </property>
  <property fmtid="{D5CDD505-2E9C-101B-9397-08002B2CF9AE}" pid="357" name="ZOTERO_BREF_jQ6lJFOk9fFi_10">
    <vt:lpwstr>Formula: see text] source protons, achieving less than [Formula: see text] average statistical uncertainty. As the beam size was reduced from 10  ×  10 cm(2) to 1  ×  1 cm(2), the time on scoring was only increased by 4.8% with eight counters, in contrast</vt:lpwstr>
  </property>
  <property fmtid="{D5CDD505-2E9C-101B-9397-08002B2CF9AE}" pid="358" name="ZOTERO_BREF_jQ6lJFOk9fFi_11">
    <vt:lpwstr> to a 40% increase using only one counter. With the OpenCL environment, the portability of gPMC v2.0 was enhanced. It was successfully executed on different CPUs and GPUs and its performance on different devices varied depending on processing power and ha</vt:lpwstr>
  </property>
  <property fmtid="{D5CDD505-2E9C-101B-9397-08002B2CF9AE}" pid="359" name="ZOTERO_BREF_jQ6lJFOk9fFi_12">
    <vt:lpwstr>rdware structure.","DOI":"10.1088/0031-9155/61/20/7347","ISSN":"1361-6560","note":"PMID: 27694712","journalAbbreviation":"Phys Med Biol","language":"eng","author":[{"family":"Qin","given":"Nan"},{"family":"Botas","given":"Pablo"},{"family":"Giantsoudi","g</vt:lpwstr>
  </property>
  <property fmtid="{D5CDD505-2E9C-101B-9397-08002B2CF9AE}" pid="360" name="ZOTERO_BREF_jQ6lJFOk9fFi_13">
    <vt:lpwstr>iven":"Drosoula"},{"family":"Schuemann","given":"Jan"},{"family":"Tian","given":"Zhen"},{"family":"Jiang","given":"Steve B."},{"family":"Paganetti","given":"Harald"},{"family":"Jia","given":"Xun"}],"issued":{"date-parts":[["2016",10,3]]}}}],"schema":"http</vt:lpwstr>
  </property>
  <property fmtid="{D5CDD505-2E9C-101B-9397-08002B2CF9AE}" pid="361" name="ZOTERO_BREF_jQ6lJFOk9fFi_14">
    <vt:lpwstr>s://github.com/citation-style-language/schema/raw/master/csl-citation.json"}</vt:lpwstr>
  </property>
  <property fmtid="{D5CDD505-2E9C-101B-9397-08002B2CF9AE}" pid="362" name="ZOTERO_BREF_jQ6lJFOk9fFi_2">
    <vt:lpwstr>g/users/1597649/items/2HCDASZG"],"itemData":{"id":568,"type":"article-journal","title":"Recent developments and comprehensive evaluations of a GPU-based Monte Carlo package for proton therapy","container-title":"Physics in Medicine and Biology","page":"73</vt:lpwstr>
  </property>
  <property fmtid="{D5CDD505-2E9C-101B-9397-08002B2CF9AE}" pid="363" name="ZOTERO_BREF_jQ6lJFOk9fFi_3">
    <vt:lpwstr>47-7362","volume":"61","issue":"20","source":"PubMed","abstract":"Monte Carlo (MC) simulation is commonly considered as the most accurate dose calculation method for proton therapy. Aiming at achieving fast MC dose calculations for clinical applications, </vt:lpwstr>
  </property>
  <property fmtid="{D5CDD505-2E9C-101B-9397-08002B2CF9AE}" pid="364" name="ZOTERO_BREF_jQ6lJFOk9fFi_4">
    <vt:lpwstr>we have previously developed a graphics-processing unit (GPU)-based MC tool, gPMC. In this paper, we report our recent updates on gPMC in terms of its accuracy, portability, and functionality, as well as comprehensive tests on this tool. The new version, </vt:lpwstr>
  </property>
  <property fmtid="{D5CDD505-2E9C-101B-9397-08002B2CF9AE}" pid="365" name="ZOTERO_BREF_jQ6lJFOk9fFi_5">
    <vt:lpwstr>gPMC v2.0, was developed under the OpenCL environment to enable portability across different computational platforms. Physics models of nuclear interactions were refined to improve calculation accuracy. Scoring functions of gPMC were expanded to enable ta</vt:lpwstr>
  </property>
  <property fmtid="{D5CDD505-2E9C-101B-9397-08002B2CF9AE}" pid="366" name="ZOTERO_BREF_jQ6lJFOk9fFi_6">
    <vt:lpwstr>llying particle fluence, dose deposited by different particle types, and dose-averaged linear energy transfer (LETd). A multiple counter approach was employed to improve efficiency by reducing the frequency of memory writing conflict at scoring. For dose </vt:lpwstr>
  </property>
  <property fmtid="{D5CDD505-2E9C-101B-9397-08002B2CF9AE}" pid="367" name="ZOTERO_BREF_jQ6lJFOk9fFi_7">
    <vt:lpwstr>calculation, accuracy improvements over gPMC v1.0 were observed in both water phantom cases and a patient case. For a prostate cancer case planned using high-energy proton beams, dose discrepancies in beam entrance and target region seen in gPMC v1.0 with</vt:lpwstr>
  </property>
  <property fmtid="{D5CDD505-2E9C-101B-9397-08002B2CF9AE}" pid="368" name="ZOTERO_BREF_jQ6lJFOk9fFi_8">
    <vt:lpwstr> respect to the gold standard tool for proton Monte Carlo simulations (TOPAS) results were substantially reduced and gamma test passing rate (1%/1 mm) was improved from 82.7%-93.1%. The average relative difference in LETd between gPMC and TOPAS was 1.7%. </vt:lpwstr>
  </property>
  <property fmtid="{D5CDD505-2E9C-101B-9397-08002B2CF9AE}" pid="369" name="ZOTERO_BREF_jQ6lJFOk9fFi_9">
    <vt:lpwstr>The average relative differences in the dose deposited by primary, secondary, and other heavier particles were within 2.3%, 0.4%, and 0.2%. Depending on source proton energy and phantom complexity, it took 8-17 s on an AMD Radeon R9 290x GPU to simulate [</vt:lpwstr>
  </property>
  <property fmtid="{D5CDD505-2E9C-101B-9397-08002B2CF9AE}" pid="370" name="ZOTERO_BREF_mAXChHlxKOiO_1">
    <vt:lpwstr>ZOTERO_ITEM CSL_CITATION {"citationID":"a6ihhba2ca","properties":{"formattedCitation":"(Ahn et al., 2014; Blanchard et al., 2016; Leeman et al., 2017; McKeever et al., 2016; Sio et al., 2016)","plainCitation":"(Ahn et al., 2014; Blanchard et al., 2016; Le</vt:lpwstr>
  </property>
  <property fmtid="{D5CDD505-2E9C-101B-9397-08002B2CF9AE}" pid="371" name="ZOTERO_BREF_mAXChHlxKOiO_10">
    <vt:lpwstr>},{"id":789,"uris":["http://zotero.org/users/1597649/items/6QYFNBGC"],"uri":["http://zotero.org/users/1597649/items/6QYFNBGC"],"itemData":{"id":789,"type":"article-journal","title":"Intensity-modulated proton beam therapy (IMPT) versus intensity-modulated</vt:lpwstr>
  </property>
  <property fmtid="{D5CDD505-2E9C-101B-9397-08002B2CF9AE}" pid="372" name="ZOTERO_BREF_mAXChHlxKOiO_11">
    <vt:lpwstr> photon therapy (IMRT) for patients with oropharynx cancer - A case matched analysis","container-title":"Radiotherapy and Oncology: Journal of the European Society for Therapeutic Radiology and Oncology","page":"48-55","volume":"120","issue":"1","source":</vt:lpwstr>
  </property>
  <property fmtid="{D5CDD505-2E9C-101B-9397-08002B2CF9AE}" pid="373" name="ZOTERO_BREF_mAXChHlxKOiO_12">
    <vt:lpwstr>"PubMed","abstract":"BACKGROUND: Owing to its physical properties, intensity-modulated proton therapy (IMPT) used for patients with oropharyngeal carcinoma has the ability to reduce the dose to organs at risk compared to intensity-modulated radiotherapy (</vt:lpwstr>
  </property>
  <property fmtid="{D5CDD505-2E9C-101B-9397-08002B2CF9AE}" pid="374" name="ZOTERO_BREF_mAXChHlxKOiO_13">
    <vt:lpwstr>IMRT) while maintaining adequate tumor coverage. Our aim was to compare the clinical outcomes of these two treatment modalities.\nMETHODS: We performed a 1:2 matching of IMPT to IMRT patients. Our study cohort consisted of IMPT patients from a prospective</vt:lpwstr>
  </property>
  <property fmtid="{D5CDD505-2E9C-101B-9397-08002B2CF9AE}" pid="375" name="ZOTERO_BREF_mAXChHlxKOiO_14">
    <vt:lpwstr> quality of life study and consecutive IMRT patients treated at a single institution during the period 2010-2014. Patients were matched on unilateral/bilateral treatment, disease site, human papillomavirus status, T and N status, smoking status, and recei</vt:lpwstr>
  </property>
  <property fmtid="{D5CDD505-2E9C-101B-9397-08002B2CF9AE}" pid="376" name="ZOTERO_BREF_mAXChHlxKOiO_15">
    <vt:lpwstr>pt of concomitant chemotherapy. Survival analyzes were performed using a Cox model and binary toxicity endpoints using a logistic regression analysis.\nRESULTS: Fifty IMPT and 100 IMRT patients were included. The median follow-up time was 32months. There </vt:lpwstr>
  </property>
  <property fmtid="{D5CDD505-2E9C-101B-9397-08002B2CF9AE}" pid="377" name="ZOTERO_BREF_mAXChHlxKOiO_16">
    <vt:lpwstr>were no imbalances in patient/tumor characteristics except for age (mean age 56.8years for IMRT patients and 61.1years for IMPT patients, p-value=0.010). Statistically significant differences were not observed in overall survival (hazard ratio (HR)=0.55; </vt:lpwstr>
  </property>
  <property fmtid="{D5CDD505-2E9C-101B-9397-08002B2CF9AE}" pid="378" name="ZOTERO_BREF_mAXChHlxKOiO_17">
    <vt:lpwstr>95% confidence interval (CI): 0.12-2.50, p-value=0.44) or in progression-free survival (HR=1.02; 95% CI: 0.41-2.54; p-value=0.96). The age-adjusted odds ratio (OR) for the presence of a gastrostomy (G)-tube during treatment for IMPT vs IMRT were OR=0.53; </vt:lpwstr>
  </property>
  <property fmtid="{D5CDD505-2E9C-101B-9397-08002B2CF9AE}" pid="379" name="ZOTERO_BREF_mAXChHlxKOiO_18">
    <vt:lpwstr>95% CI: 0.24-1.15; p-value=0.11 and OR=0.43; 95% CI: 0.16-1.17; p-value=0.10 at 3months after treatment. When considering the pre-planned composite endpoint of grade 3 weight loss or G-tube presence, the ORs were OR=0.44; 95% CI: 0.19-1.0; p-value=0.05 at</vt:lpwstr>
  </property>
  <property fmtid="{D5CDD505-2E9C-101B-9397-08002B2CF9AE}" pid="380" name="ZOTERO_BREF_mAXChHlxKOiO_19">
    <vt:lpwstr> 3months after treatment and OR=0.23; 95% CI: 0.07-0.73; p-value=0.01 at 1year after treatment.\nCONCLUSION: Our results suggest that IMPT is associated with reduced rates of feeding tube dependency and severe weight loss without jeopardizing outcome. Pro</vt:lpwstr>
  </property>
  <property fmtid="{D5CDD505-2E9C-101B-9397-08002B2CF9AE}" pid="381" name="ZOTERO_BREF_mAXChHlxKOiO_2">
    <vt:lpwstr>eman et al., 2017; McKeever et al., 2016; Sio et al., 2016)"},"citationItems":[{"id":707,"uris":["http://zotero.org/users/1597649/items/RBPTT9ER"],"uri":["http://zotero.org/users/1597649/items/RBPTT9ER"],"itemData":{"id":707,"type":"article-journal","titl</vt:lpwstr>
  </property>
  <property fmtid="{D5CDD505-2E9C-101B-9397-08002B2CF9AE}" pid="382" name="ZOTERO_BREF_mAXChHlxKOiO_20">
    <vt:lpwstr>spective multicenter randomized trials are needed to validate such findings.","DOI":"10.1016/j.radonc.2016.05.022","ISSN":"1879-0887","note":"PMID: 27342249\nPMCID: PMC5474304","journalAbbreviation":"Radiother Oncol","language":"eng","author":[{"family":"</vt:lpwstr>
  </property>
  <property fmtid="{D5CDD505-2E9C-101B-9397-08002B2CF9AE}" pid="383" name="ZOTERO_BREF_mAXChHlxKOiO_21">
    <vt:lpwstr>Blanchard","given":"Pierre"},{"family":"Garden","given":"Adam S."},{"family":"Gunn","given":"G. Brandon"},{"family":"Rosenthal","given":"David I."},{"family":"Morrison","given":"William H."},{"family":"Hernandez","given":"Mike"},{"family":"Crutison","give</vt:lpwstr>
  </property>
  <property fmtid="{D5CDD505-2E9C-101B-9397-08002B2CF9AE}" pid="384" name="ZOTERO_BREF_mAXChHlxKOiO_22">
    <vt:lpwstr>n":"Joseph"},{"family":"Lee","given":"Jack J."},{"family":"Ye","given":"Rong"},{"family":"Fuller","given":"C. David"},{"family":"Mohamed","given":"Abdallah S. R."},{"family":"Hutcheson","given":"Kate A."},{"family":"Holliday","given":"Emma B."},{"family":</vt:lpwstr>
  </property>
  <property fmtid="{D5CDD505-2E9C-101B-9397-08002B2CF9AE}" pid="385" name="ZOTERO_BREF_mAXChHlxKOiO_23">
    <vt:lpwstr>"Thaker","given":"Nikhil G."},{"family":"Sturgis","given":"Erich M."},{"family":"Kies","given":"Merrill S."},{"family":"Zhu","given":"X. Ronald"},{"family":"Mohan","given":"Radhe"},{"family":"Frank","given":"Steven J."}],"issued":{"date-parts":[["2016"]]}</vt:lpwstr>
  </property>
  <property fmtid="{D5CDD505-2E9C-101B-9397-08002B2CF9AE}" pid="386" name="ZOTERO_BREF_mAXChHlxKOiO_24">
    <vt:lpwstr>}},{"id":827,"uris":["http://zotero.org/users/1597649/items/IGMC6HG6"],"uri":["http://zotero.org/users/1597649/items/IGMC6HG6"],"itemData":{"id":827,"type":"article-journal","title":"Proton therapy for head and neck cancer: expanding the therapeutic windo</vt:lpwstr>
  </property>
  <property fmtid="{D5CDD505-2E9C-101B-9397-08002B2CF9AE}" pid="387" name="ZOTERO_BREF_mAXChHlxKOiO_25">
    <vt:lpwstr>w","container-title":"The Lancet. Oncology","page":"e254-e265","volume":"18","issue":"5","source":"PubMed","abstract":"Use of proton beam therapy has expanded, with the number of proton centres rapidly increasing not only in the USA but also worldwide. Th</vt:lpwstr>
  </property>
  <property fmtid="{D5CDD505-2E9C-101B-9397-08002B2CF9AE}" pid="388" name="ZOTERO_BREF_mAXChHlxKOiO_26">
    <vt:lpwstr>e physical characteristics of the proton beam offer important advantages versus widely used photon techniques in terms of radiation precision. In head and neck cancer in particular, proton beam therapy is uniquely suited for the complex anatomy of tumours</vt:lpwstr>
  </property>
  <property fmtid="{D5CDD505-2E9C-101B-9397-08002B2CF9AE}" pid="389" name="ZOTERO_BREF_mAXChHlxKOiO_27">
    <vt:lpwstr> and sensitive surrounding organs. De-intensification and personalisation of treatment to limit toxicity are of renewed importance in the context of human papilloma virus-associated disease, in which young patients will be cured but bear the consequences </vt:lpwstr>
  </property>
  <property fmtid="{D5CDD505-2E9C-101B-9397-08002B2CF9AE}" pid="390" name="ZOTERO_BREF_mAXChHlxKOiO_28">
    <vt:lpwstr>of adverse effects for decades. Comparisons of radiation dose distributions between photon and proton techniques suggest considerable benefit in terms of toxicity sparing, but this has only recently been confirmed by substantial clinical data. In this Rev</vt:lpwstr>
  </property>
  <property fmtid="{D5CDD505-2E9C-101B-9397-08002B2CF9AE}" pid="391" name="ZOTERO_BREF_mAXChHlxKOiO_29">
    <vt:lpwstr>iew, we attempt to define the role of this method in the contemporary multidisciplinary management of various types of head and neck cancer.","DOI":"10.1016/S1470-2045(17)30179-1","ISSN":"1474-5488","note":"PMID: 28456587","shortTitle":"Proton therapy for</vt:lpwstr>
  </property>
  <property fmtid="{D5CDD505-2E9C-101B-9397-08002B2CF9AE}" pid="392" name="ZOTERO_BREF_mAXChHlxKOiO_3">
    <vt:lpwstr>e":"The use of proton therapy in the treatment of head and neck cancers","container-title":"Cancer Journal (Sudbury, Mass.)","page":"421-426","volume":"20","issue":"6","source":"PubMed","abstract":"External beam radiation therapy is a commonly utilized tr</vt:lpwstr>
  </property>
  <property fmtid="{D5CDD505-2E9C-101B-9397-08002B2CF9AE}" pid="393" name="ZOTERO_BREF_mAXChHlxKOiO_30">
    <vt:lpwstr> head and neck cancer","journalAbbreviation":"Lancet Oncol.","language":"eng","author":[{"family":"Leeman","given":"Jonathan E."},{"family":"Romesser","given":"Paul B."},{"family":"Zhou","given":"Ying"},{"family":"McBride","given":"Sean"},{"family":"Riaz"</vt:lpwstr>
  </property>
  <property fmtid="{D5CDD505-2E9C-101B-9397-08002B2CF9AE}" pid="394" name="ZOTERO_BREF_mAXChHlxKOiO_31">
    <vt:lpwstr>,"given":"Nadeem"},{"family":"Sherman","given":"Eric"},{"family":"Cohen","given":"Marc A."},{"family":"Cahlon","given":"Oren"},{"family":"Lee","given":"Nancy"}],"issued":{"date-parts":[["2017"]]}}},{"id":793,"uris":["http://zotero.org/users/1597649/items/</vt:lpwstr>
  </property>
  <property fmtid="{D5CDD505-2E9C-101B-9397-08002B2CF9AE}" pid="395" name="ZOTERO_BREF_mAXChHlxKOiO_32">
    <vt:lpwstr>RN8EIH28"],"uri":["http://zotero.org/users/1597649/items/RN8EIH28"],"itemData":{"id":793,"type":"article-journal","title":"Reduced acute toxicity and improved efficacy from intensity-modulated proton therapy (IMPT) for the management of head and neck canc</vt:lpwstr>
  </property>
  <property fmtid="{D5CDD505-2E9C-101B-9397-08002B2CF9AE}" pid="396" name="ZOTERO_BREF_mAXChHlxKOiO_33">
    <vt:lpwstr>er","container-title":"Chinese Clinical Oncology","page":"54","volume":"5","issue":"4","source":"PubMed","abstract":"Cancers in the head and neck area are usually close to several critical organ structures. Traditional external-beam photon radiation thera</vt:lpwstr>
  </property>
  <property fmtid="{D5CDD505-2E9C-101B-9397-08002B2CF9AE}" pid="397" name="ZOTERO_BREF_mAXChHlxKOiO_34">
    <vt:lpwstr>py unavoidably exposes these structures to significant doses of radiation, which can lead to serious acute and chronic toxicity. Intensity-modulated proton therapy (IMPT), however, has dosimetric advantages that allow it to deposit high doses within the t</vt:lpwstr>
  </property>
  <property fmtid="{D5CDD505-2E9C-101B-9397-08002B2CF9AE}" pid="398" name="ZOTERO_BREF_mAXChHlxKOiO_35">
    <vt:lpwstr>arget while largely sparing surrounding structures. Because of this advantage, IMPT has the potential to improve both tumor control and toxicity. To determine the degree to which IMPT can reduce toxicity and improve tumor control, more randomized trials a</vt:lpwstr>
  </property>
  <property fmtid="{D5CDD505-2E9C-101B-9397-08002B2CF9AE}" pid="399" name="ZOTERO_BREF_mAXChHlxKOiO_36">
    <vt:lpwstr>re needed that directly compare IMPT with intensity-modulated photon therapy. Here we examine the existing evidence on the efficacy and toxicity of IMPT for treating cancers at several anatomic subsites of the head and neck. We also report on the ability </vt:lpwstr>
  </property>
  <property fmtid="{D5CDD505-2E9C-101B-9397-08002B2CF9AE}" pid="400" name="ZOTERO_BREF_mAXChHlxKOiO_37">
    <vt:lpwstr>of IMPT to reduce malnutrition, and gastrostomy tube dependence and improve patient-reported outcomes (PROs).","DOI":"10.21037/cco.2016.07.03","ISSN":"2304-3873","note":"PMID: 27506808","journalAbbreviation":"Chin Clin Oncol","language":"eng","author":[{"</vt:lpwstr>
  </property>
  <property fmtid="{D5CDD505-2E9C-101B-9397-08002B2CF9AE}" pid="401" name="ZOTERO_BREF_mAXChHlxKOiO_38">
    <vt:lpwstr>family":"McKeever","given":"Matthew R."},{"family":"Sio","given":"Terence T."},{"family":"Gunn","given":"G. Brandon"},{"family":"Holliday","given":"Emma B."},{"family":"Blanchard","given":"Pierre"},{"family":"Kies","given":"Merrill S."},{"family":"Weber",</vt:lpwstr>
  </property>
  <property fmtid="{D5CDD505-2E9C-101B-9397-08002B2CF9AE}" pid="402" name="ZOTERO_BREF_mAXChHlxKOiO_39">
    <vt:lpwstr>"given":"Randal S."},{"family":"Frank","given":"Steven J."}],"issued":{"date-parts":[["2016",8]]}}},{"id":791,"uris":["http://zotero.org/users/1597649/items/YTLEAAVH"],"uri":["http://zotero.org/users/1597649/items/YTLEAAVH"],"itemData":{"id":791,"type":"a</vt:lpwstr>
  </property>
  <property fmtid="{D5CDD505-2E9C-101B-9397-08002B2CF9AE}" pid="403" name="ZOTERO_BREF_mAXChHlxKOiO_4">
    <vt:lpwstr>eatment modality in the management of head and neck cancer. Given the close proximity of disease to critical normal tissues and structures, the delivery of external beam radiation therapy can result in severe acute and late toxicities, even when delivered</vt:lpwstr>
  </property>
  <property fmtid="{D5CDD505-2E9C-101B-9397-08002B2CF9AE}" pid="404" name="ZOTERO_BREF_mAXChHlxKOiO_40">
    <vt:lpwstr>rticle-journal","title":"Intensity Modulated Proton Therapy Versus Intensity Modulated Photon Radiation Therapy for Oropharyngeal Cancer: First Comparative Results of Patient-Reported Outcomes","container-title":"International Journal of Radiation Oncolog</vt:lpwstr>
  </property>
  <property fmtid="{D5CDD505-2E9C-101B-9397-08002B2CF9AE}" pid="405" name="ZOTERO_BREF_mAXChHlxKOiO_41">
    <vt:lpwstr>y, Biology, Physics","page":"1107-1114","volume":"95","issue":"4","source":"PubMed","abstract":"PURPOSE: We hypothesized that patients with oropharyngeal cancer treated with intensity modulated proton therapy (IMPT) would have lower symptom burdens, as me</vt:lpwstr>
  </property>
  <property fmtid="{D5CDD505-2E9C-101B-9397-08002B2CF9AE}" pid="406" name="ZOTERO_BREF_mAXChHlxKOiO_42">
    <vt:lpwstr>asured by patient-reported outcome (PRO) surveys, than patients treated with intensity modulated photon therapy (IMRT).\nMETHODS AND MATERIALS: Patients were treated for oropharyngeal cancer from 2006 to 2015 through prospective registries with concurrent</vt:lpwstr>
  </property>
  <property fmtid="{D5CDD505-2E9C-101B-9397-08002B2CF9AE}" pid="407" name="ZOTERO_BREF_mAXChHlxKOiO_43">
    <vt:lpwstr> chemotherapy and IMPT or chemotherapy and IMRT and completed the MD Anderson Symptom Inventory for Head and Neck Cancer (MDASI-HN) module at various times before treatment (baseline), during treatment (acute phase), within the first 3 months after treatm</vt:lpwstr>
  </property>
  <property fmtid="{D5CDD505-2E9C-101B-9397-08002B2CF9AE}" pid="408" name="ZOTERO_BREF_mAXChHlxKOiO_44">
    <vt:lpwstr>ent (subacute phase), and afterward (chronic phase). Individual symptoms and the top 5 and top 11 most severe symptoms were summarized and compared between the radiation therapy modalities.\nRESULTS: PRO data were collected and analyzed from 35 patients t</vt:lpwstr>
  </property>
  <property fmtid="{D5CDD505-2E9C-101B-9397-08002B2CF9AE}" pid="409" name="ZOTERO_BREF_mAXChHlxKOiO_45">
    <vt:lpwstr>reated with chemotherapy and IMPT and from 46 treated with chemotherapy and IMRT. The baseline symptom burdens were similar between both groups. The overall top 5 symptoms were food taste problems (mean score 4.91 on a 0-10 scale), dry mouth (4.49), swall</vt:lpwstr>
  </property>
  <property fmtid="{D5CDD505-2E9C-101B-9397-08002B2CF9AE}" pid="410" name="ZOTERO_BREF_mAXChHlxKOiO_46">
    <vt:lpwstr>owing/chewing difficulties (4.26), lack of appetite (4.08), and fatigue (4.00). Among the top 11 symptoms, changes in taste and appetite during the subacute and chronic phases favored IMPT (all P&lt;.048). No differences in symptom burden were detected betwe</vt:lpwstr>
  </property>
  <property fmtid="{D5CDD505-2E9C-101B-9397-08002B2CF9AE}" pid="411" name="ZOTERO_BREF_mAXChHlxKOiO_47">
    <vt:lpwstr>en modalities during the acute and chronic phases by top-11 symptom scoring. During the subacute phase, the mean (±standard deviation) top 5 MDASI scores were 5.15 ± 2.66 for IMPT versus 6.58 ± 1.98 for IMRT (P=.013).\nCONCLUSIONS: According to the MDASI-</vt:lpwstr>
  </property>
  <property fmtid="{D5CDD505-2E9C-101B-9397-08002B2CF9AE}" pid="412" name="ZOTERO_BREF_mAXChHlxKOiO_48">
    <vt:lpwstr>HN, symptom burden was lower among the IMPT patients than among the IMRT patients during the subacute recovery phase after treatment. A prospective randomized clinical trial is underway to define the value of IMPT for the management of head and neck tumor</vt:lpwstr>
  </property>
  <property fmtid="{D5CDD505-2E9C-101B-9397-08002B2CF9AE}" pid="413" name="ZOTERO_BREF_mAXChHlxKOiO_49">
    <vt:lpwstr>s.","DOI":"10.1016/j.ijrobp.2016.02.044","ISSN":"1879-355X","note":"PMID: 27354125\nPMCID: PMC5409532","shortTitle":"Intensity Modulated Proton Therapy Versus Intensity Modulated Photon Radiation Therapy for Oropharyngeal Cancer","journalAbbreviation":"In</vt:lpwstr>
  </property>
  <property fmtid="{D5CDD505-2E9C-101B-9397-08002B2CF9AE}" pid="414" name="ZOTERO_BREF_mAXChHlxKOiO_5">
    <vt:lpwstr> with advanced photon-based techniques, such as intensity-modulated radiation therapy. The unique physical characteristics of protons make it a promising option in the treatment of advanced head and neck cancer, with the potential to improve sparing of no</vt:lpwstr>
  </property>
  <property fmtid="{D5CDD505-2E9C-101B-9397-08002B2CF9AE}" pid="415" name="ZOTERO_BREF_mAXChHlxKOiO_50">
    <vt:lpwstr>t. J. Radiat. Oncol. Biol. Phys.","language":"eng","author":[{"family":"Sio","given":"Terence T."},{"family":"Lin","given":"Huei-Kai"},{"family":"Shi","given":"Qiuling"},{"family":"Gunn","given":"G. Brandon"},{"family":"Cleeland","given":"Charles S."},{"f</vt:lpwstr>
  </property>
  <property fmtid="{D5CDD505-2E9C-101B-9397-08002B2CF9AE}" pid="416" name="ZOTERO_BREF_mAXChHlxKOiO_51">
    <vt:lpwstr>amily":"Lee","given":"J. Jack"},{"family":"Hernandez","given":"Mike"},{"family":"Blanchard","given":"Pierre"},{"family":"Thaker","given":"Nikhil G."},{"family":"Phan","given":"Jack"},{"family":"Rosenthal","given":"David I."},{"family":"Garden","given":"Ad</vt:lpwstr>
  </property>
  <property fmtid="{D5CDD505-2E9C-101B-9397-08002B2CF9AE}" pid="417" name="ZOTERO_BREF_mAXChHlxKOiO_52">
    <vt:lpwstr>am S."},{"family":"Morrison","given":"William H."},{"family":"Fuller","given":"C. David"},{"family":"Mendoza","given":"Tito R."},{"family":"Mohan","given":"Radhe"},{"family":"Wang","given":"Xin Shelley"},{"family":"Frank","given":"Steven J."}],"issued":{"</vt:lpwstr>
  </property>
  <property fmtid="{D5CDD505-2E9C-101B-9397-08002B2CF9AE}" pid="418" name="ZOTERO_BREF_mAXChHlxKOiO_53">
    <vt:lpwstr>date-parts":[["2016"]],"season":"15"}}}],"schema":"https://github.com/citation-style-language/schema/raw/master/csl-citation.json"}</vt:lpwstr>
  </property>
  <property fmtid="{D5CDD505-2E9C-101B-9397-08002B2CF9AE}" pid="419" name="ZOTERO_BREF_mAXChHlxKOiO_6">
    <vt:lpwstr>rmal tissues and/or safely escalate radiation doses. Clinical implementation will require the continued development of advanced techniques such as intensity-modulated proton therapy, using pencil beam scanning, as well as rigorous methods of quality assur</vt:lpwstr>
  </property>
  <property fmtid="{D5CDD505-2E9C-101B-9397-08002B2CF9AE}" pid="420" name="ZOTERO_BREF_mAXChHlxKOiO_7">
    <vt:lpwstr>ance and adaptive techniques to accurately adjust to changes in anatomy due to disease response. Ultimately, the widespread adaptation and implementation of proton therapy for head and neck cancer will require direct, prospective comparisons to standard t</vt:lpwstr>
  </property>
  <property fmtid="{D5CDD505-2E9C-101B-9397-08002B2CF9AE}" pid="421" name="ZOTERO_BREF_mAXChHlxKOiO_8">
    <vt:lpwstr>echniques such as intensity-modulated radiation therapy, with a focus on measures such as toxicity, disease control, and quality of life.","DOI":"10.1097/PPO.0000000000000077","ISSN":"1540-336X","note":"PMID: 25415689","journalAbbreviation":"Cancer J","la</vt:lpwstr>
  </property>
  <property fmtid="{D5CDD505-2E9C-101B-9397-08002B2CF9AE}" pid="422" name="ZOTERO_BREF_mAXChHlxKOiO_9">
    <vt:lpwstr>nguage":"eng","author":[{"family":"Ahn","given":"Peter H."},{"family":"Lukens","given":"J. Nicholas"},{"family":"Teo","given":"Boon-Keng Kevin"},{"family":"Kirk","given":"Maura"},{"family":"Lin","given":"Alexander"}],"issued":{"date-parts":[["2014",12]]}}</vt:lpwstr>
  </property>
  <property fmtid="{D5CDD505-2E9C-101B-9397-08002B2CF9AE}" pid="423" name="ZOTERO_BREF_o9KbIefju94k_1">
    <vt:lpwstr>ZOTERO_ITEM CSL_CITATION {"citationID":"av03irt2lm","properties":{"formattedCitation":"(Liu et al., 2013; Stuschke et al., 2013; van Dijk et al., 2016)","plainCitation":"(Liu et al., 2013; Stuschke et al., 2013; van Dijk et al., 2016)"},"citationItems":[{</vt:lpwstr>
  </property>
  <property fmtid="{D5CDD505-2E9C-101B-9397-08002B2CF9AE}" pid="424" name="ZOTERO_BREF_o9KbIefju94k_10">
    <vt:lpwstr>obust (i.e., smaller AUCs) plans for both targets and organs. Under the worst-case scenario and the nominal scenario, CTV-based robustly optimized plans showed better target coverage (i.e., greater D95%), improved dose homogeneity (i.e., smaller D5% - D95</vt:lpwstr>
  </property>
  <property fmtid="{D5CDD505-2E9C-101B-9397-08002B2CF9AE}" pid="425" name="ZOTERO_BREF_o9KbIefju94k_11">
    <vt:lpwstr>%), and lower or equivalent dose to organs at risk.\nCONCLUSIONS: CTV-based robust optimization provided significantly more robust dose distributions to targets and organs than PTV-based conventional optimization in H&amp;N using IMPT. Eliminating the use of </vt:lpwstr>
  </property>
  <property fmtid="{D5CDD505-2E9C-101B-9397-08002B2CF9AE}" pid="426" name="ZOTERO_BREF_o9KbIefju94k_12">
    <vt:lpwstr>PTV and planning directly based on CTV provided better or equivalent normal tissue sparing.","DOI":"10.1118/1.4801899","ISSN":"2473-4209","note":"PMID: 23635259\nPMCID: PMC3651255","journalAbbreviation":"Med Phys","language":"eng","author":[{"family":"Liu</vt:lpwstr>
  </property>
  <property fmtid="{D5CDD505-2E9C-101B-9397-08002B2CF9AE}" pid="427" name="ZOTERO_BREF_o9KbIefju94k_13">
    <vt:lpwstr>","given":"Wei"},{"family":"Frank","given":"Steven J."},{"family":"Li","given":"Xiaoqiang"},{"family":"Li","given":"Yupeng"},{"family":"Park","given":"Peter C."},{"family":"Dong","given":"Lei"},{"family":"Ronald Zhu","given":"X."},{"family":"Mohan","given</vt:lpwstr>
  </property>
  <property fmtid="{D5CDD505-2E9C-101B-9397-08002B2CF9AE}" pid="428" name="ZOTERO_BREF_o9KbIefju94k_14">
    <vt:lpwstr>":"Radhe"}],"issued":{"date-parts":[["2013",5]]}}},{"id":783,"uris":["http://zotero.org/users/1597649/items/U5TUX2BV"],"uri":["http://zotero.org/users/1597649/items/U5TUX2BV"],"itemData":{"id":783,"type":"article-journal","title":"Multi-scenario based rob</vt:lpwstr>
  </property>
  <property fmtid="{D5CDD505-2E9C-101B-9397-08002B2CF9AE}" pid="429" name="ZOTERO_BREF_o9KbIefju94k_15">
    <vt:lpwstr>ust intensity-modulated proton therapy (IMPT) plans can account for set-up errors more effectively in terms of normal tissue sparing than planning target volume (PTV) based intensity-modulated photon plans in the head and neck region","container-title":"R</vt:lpwstr>
  </property>
  <property fmtid="{D5CDD505-2E9C-101B-9397-08002B2CF9AE}" pid="430" name="ZOTERO_BREF_o9KbIefju94k_16">
    <vt:lpwstr>adiation Oncology (London, England)","page":"145","volume":"8","source":"PubMed","abstract":"BACKGROUND: In a previous report, we compared the conformity of robust intensity-modulated proton therapy (IMPT) plans with that of helical tomotherapy plans for </vt:lpwstr>
  </property>
  <property fmtid="{D5CDD505-2E9C-101B-9397-08002B2CF9AE}" pid="431" name="ZOTERO_BREF_o9KbIefju94k_17">
    <vt:lpwstr>re-irradiations of head and neck carcinomas using a fixed set-up error of 2 mm. Here, we varied the maximum set-up errors between 0 and 5 mm and compared the robust IMPT-plans with planning target volume (PTV) based intensity-modulated photon therapy (IMR</vt:lpwstr>
  </property>
  <property fmtid="{D5CDD505-2E9C-101B-9397-08002B2CF9AE}" pid="432" name="ZOTERO_BREF_o9KbIefju94k_18">
    <vt:lpwstr>T).\nFINDINGS: Seven patients were treated with a PTV-based tomotherapy plan. Set-up margins of 0, 2, and 5 mm were subtracted from the PTV to generate target volumes (TV) TV(0mm), TV(2mm), and TV(5mm), for which robust IMPT-plans were created assuming ra</vt:lpwstr>
  </property>
  <property fmtid="{D5CDD505-2E9C-101B-9397-08002B2CF9AE}" pid="433" name="ZOTERO_BREF_o9KbIefju94k_19">
    <vt:lpwstr>nge uncertainties of ±3.5% and using worst case optimization assuming set-up errors of 0, 2, and 5 mm, respectively. Robust optimization makes use of the feature that set-up errors in beam direction alone do not affect the distal and proximal margin for t</vt:lpwstr>
  </property>
  <property fmtid="{D5CDD505-2E9C-101B-9397-08002B2CF9AE}" pid="434" name="ZOTERO_BREF_o9KbIefju94k_2">
    <vt:lpwstr>"id":797,"uris":["http://zotero.org/users/1597649/items/N8N8EX5G"],"uri":["http://zotero.org/users/1597649/items/N8N8EX5G"],"itemData":{"id":797,"type":"article-journal","title":"Effectiveness of robust optimization in intensity-modulated proton therapy p</vt:lpwstr>
  </property>
  <property fmtid="{D5CDD505-2E9C-101B-9397-08002B2CF9AE}" pid="435" name="ZOTERO_BREF_o9KbIefju94k_20">
    <vt:lpwstr>hat beam. With increasing set-up errors, the body volumes that were exposed to a selected minimum dose level between 20% and 95% of the prescribed dose decreased. In IMPT-plans with 0 mm set-up error, the exposed body volumes were on average 6.2% ± 0.9% l</vt:lpwstr>
  </property>
  <property fmtid="{D5CDD505-2E9C-101B-9397-08002B2CF9AE}" pid="436" name="ZOTERO_BREF_o9KbIefju94k_21">
    <vt:lpwstr>arger than for IMPT-plans with 2 mm set-up error, independent of the considered dose level (p &lt; 0.0001, F-test). In IMPT-plans accounting for 5 mm set-up error, the exposed body volumes were by 11.9% ± 0.8% smaller than for IMPT-plans with 2 mm set-up err</vt:lpwstr>
  </property>
  <property fmtid="{D5CDD505-2E9C-101B-9397-08002B2CF9AE}" pid="437" name="ZOTERO_BREF_o9KbIefju94k_22">
    <vt:lpwstr>or at a fixed minimum dose (p &lt; 0.0001, F-test). This set-up error dependence of the normal tissue exposure around the TV in robust IMPT-plans corresponding to the same IMRT-plan led to a decrease in the mean dose to the temporal lobes and the cerebellum,</vt:lpwstr>
  </property>
  <property fmtid="{D5CDD505-2E9C-101B-9397-08002B2CF9AE}" pid="438" name="ZOTERO_BREF_o9KbIefju94k_23">
    <vt:lpwstr> and in the D2% of the brain stem or spinal cord with increasing set-up errors considered during robust IMPT-planning.\nCONCLUSIONS: For recurrent head and neck cancer, robust IMPT-plan optimization led to a decrease in normal tissue exposure with increas</vt:lpwstr>
  </property>
  <property fmtid="{D5CDD505-2E9C-101B-9397-08002B2CF9AE}" pid="439" name="ZOTERO_BREF_o9KbIefju94k_24">
    <vt:lpwstr>ing set-up error for target volumes corresponding to the same PTV.","DOI":"10.1186/1748-717X-8-145","ISSN":"1748-717X","note":"PMID: 23773560\nPMCID: PMC3695849","journalAbbreviation":"Radiat Oncol","language":"eng","author":[{"family":"Stuschke","given":</vt:lpwstr>
  </property>
  <property fmtid="{D5CDD505-2E9C-101B-9397-08002B2CF9AE}" pid="440" name="ZOTERO_BREF_o9KbIefju94k_25">
    <vt:lpwstr>"Martin"},{"family":"Kaiser","given":"Andreas"},{"family":"Abu Jawad","given":"Jehad"},{"family":"Pöttgen","given":"Christoph"},{"family":"Levegrün","given":"Sabine"},{"family":"Farr","given":"Jonathan"}],"issued":{"date-parts":[["2013",6,18]]}}},{"id":78</vt:lpwstr>
  </property>
  <property fmtid="{D5CDD505-2E9C-101B-9397-08002B2CF9AE}" pid="441" name="ZOTERO_BREF_o9KbIefju94k_26">
    <vt:lpwstr>5,"uris":["http://zotero.org/users/1597649/items/U8XRI5KE"],"uri":["http://zotero.org/users/1597649/items/U8XRI5KE"],"itemData":{"id":785,"type":"article-journal","title":"Robust Intensity Modulated Proton Therapy (IMPT) Increases Estimated Clinical Benef</vt:lpwstr>
  </property>
  <property fmtid="{D5CDD505-2E9C-101B-9397-08002B2CF9AE}" pid="442" name="ZOTERO_BREF_o9KbIefju94k_27">
    <vt:lpwstr>it in Head and Neck Cancer Patients","container-title":"PloS One","page":"e0152477","volume":"11","issue":"3","source":"PubMed","abstract":"PURPOSE: To compare the clinical benefit of robust optimized Intensity Modulated Proton Therapy (minimax IMPT) with</vt:lpwstr>
  </property>
  <property fmtid="{D5CDD505-2E9C-101B-9397-08002B2CF9AE}" pid="443" name="ZOTERO_BREF_o9KbIefju94k_28">
    <vt:lpwstr> current photon Intensity Modulated Radiation Therapy (IMRT) and PTV-based IMPT for head and neck cancer (HNC) patients. The clinical benefit is quantified in terms of both Normal Tissue Complication Probability (NTCP) and target coverage in the case of s</vt:lpwstr>
  </property>
  <property fmtid="{D5CDD505-2E9C-101B-9397-08002B2CF9AE}" pid="444" name="ZOTERO_BREF_o9KbIefju94k_29">
    <vt:lpwstr>etup and range errors.\nMETHODS AND MATERIALS: For 10 HNC patients, PTV-based IMRT (7 fields), minimax and PTV-based IMPT (2, 3, 4, 5 and 7 fields) plans were tested on robustness. Robust optimized plans differed from PTV-based plans in that they target t</vt:lpwstr>
  </property>
  <property fmtid="{D5CDD505-2E9C-101B-9397-08002B2CF9AE}" pid="445" name="ZOTERO_BREF_o9KbIefju94k_3">
    <vt:lpwstr>lanning for head and neck cancers","container-title":"Medical Physics","page":"051711","volume":"40","issue":"5","source":"PubMed","abstract":"PURPOSE: Intensity-modulated proton therapy (IMPT) is highly sensitive to uncertainties in beam range and patien</vt:lpwstr>
  </property>
  <property fmtid="{D5CDD505-2E9C-101B-9397-08002B2CF9AE}" pid="446" name="ZOTERO_BREF_o9KbIefju94k_30">
    <vt:lpwstr>he CTV and penalize possible error scenarios, instead of using the static isotropic CTV-PTV margin. Perturbed dose distributions of all plans were acquired by simulating in total 8060 setup (±3.5 mm) and range error (±3%) combinations. NTCP models for xer</vt:lpwstr>
  </property>
  <property fmtid="{D5CDD505-2E9C-101B-9397-08002B2CF9AE}" pid="447" name="ZOTERO_BREF_o9KbIefju94k_31">
    <vt:lpwstr>ostomia and dysphagia were used to predict the clinical benefit of IMPT versus IMRT.\nRESULTS: The robustness criterion was met in the IMRT and minimax IMPT plans in all error scenarios, but this was only the case in 1 of 40 PTV-based IMPT plans. Seven (o</vt:lpwstr>
  </property>
  <property fmtid="{D5CDD505-2E9C-101B-9397-08002B2CF9AE}" pid="448" name="ZOTERO_BREF_o9KbIefju94k_32">
    <vt:lpwstr>ut of 10) patients had relatively large NTCP reductions in minimax IMPT plans compared to IMRT. For these patients, xerostomia and dysphagia NTCP values were reduced by 17.0% (95% CI; 13.0-21.1) and 8.1% (95% CI; 4.9-11.2) on average with minimax IMPT. In</vt:lpwstr>
  </property>
  <property fmtid="{D5CDD505-2E9C-101B-9397-08002B2CF9AE}" pid="449" name="ZOTERO_BREF_o9KbIefju94k_33">
    <vt:lpwstr>creasing the number of fields did not contribute to plan robustness, but improved organ sparing.\nCONCLUSIONS: The estimated clinical benefit in terms of NTCP of robust optimized (minimax) IMPT is greater than that of IMRT and PTV-based IMPT in HNC patien</vt:lpwstr>
  </property>
  <property fmtid="{D5CDD505-2E9C-101B-9397-08002B2CF9AE}" pid="450" name="ZOTERO_BREF_o9KbIefju94k_34">
    <vt:lpwstr>ts. Furthermore, the target coverage of minimax IMPT plans in the presence of errors was comparable to IMRT plans.","DOI":"10.1371/journal.pone.0152477","ISSN":"1932-6203","note":"PMID: 27030987\nPMCID: PMC4816406","journalAbbreviation":"PLoS ONE","langua</vt:lpwstr>
  </property>
  <property fmtid="{D5CDD505-2E9C-101B-9397-08002B2CF9AE}" pid="451" name="ZOTERO_BREF_o9KbIefju94k_35">
    <vt:lpwstr>ge":"eng","author":[{"family":"Dijk","given":"Lisanne V.","non-dropping-particle":"van"},{"family":"Steenbakkers","given":"Roel J. H. M."},{"family":"Haken","given":"Bennie","non-dropping-particle":"ten"},{"family":"Laan","given":"Hans Paul","non-dropping</vt:lpwstr>
  </property>
  <property fmtid="{D5CDD505-2E9C-101B-9397-08002B2CF9AE}" pid="452" name="ZOTERO_BREF_o9KbIefju94k_36">
    <vt:lpwstr>-particle":"van der"},{"family":"Veld","given":"Aart A.","non-dropping-particle":"van 't"},{"family":"Langendijk","given":"Johannes A."},{"family":"Korevaar","given":"Erik W."}],"issued":{"date-parts":[["2016"]]}}}],"schema":"https://github.com/citation-s</vt:lpwstr>
  </property>
  <property fmtid="{D5CDD505-2E9C-101B-9397-08002B2CF9AE}" pid="453" name="ZOTERO_BREF_o9KbIefju94k_37">
    <vt:lpwstr>tyle-language/schema/raw/master/csl-citation.json"}</vt:lpwstr>
  </property>
  <property fmtid="{D5CDD505-2E9C-101B-9397-08002B2CF9AE}" pid="454" name="ZOTERO_BREF_o9KbIefju94k_4">
    <vt:lpwstr>t setup. Conventionally, these uncertainties are dealt using geometrically expanded planning target volume (PTV). In this paper, the authors evaluated a robust optimization method that deals with the uncertainties directly during the spot weight optimizat</vt:lpwstr>
  </property>
  <property fmtid="{D5CDD505-2E9C-101B-9397-08002B2CF9AE}" pid="455" name="ZOTERO_BREF_o9KbIefju94k_5">
    <vt:lpwstr>ion to ensure clinical target volume (CTV) coverage without using PTV. The authors compared the two methods for a population of head and neck (H&amp;N) cancer patients.\nMETHODS: Two sets of IMPT plans were generated for 14 H&amp;N cases, one being PTV-based conv</vt:lpwstr>
  </property>
  <property fmtid="{D5CDD505-2E9C-101B-9397-08002B2CF9AE}" pid="456" name="ZOTERO_BREF_o9KbIefju94k_6">
    <vt:lpwstr>entionally optimized and the other CTV-based robustly optimized. For the PTV-based conventionally optimized plans, the uncertainties are accounted for by expanding CTV to PTV via margins and delivering the prescribed dose to PTV. For the CTV-based robustl</vt:lpwstr>
  </property>
  <property fmtid="{D5CDD505-2E9C-101B-9397-08002B2CF9AE}" pid="457" name="ZOTERO_BREF_o9KbIefju94k_7">
    <vt:lpwstr>y optimized plans, spot weight optimization was guided to reduce the discrepancy in doses under extreme setup and range uncertainties directly, while delivering the prescribed dose to CTV rather than PTV. For each of these plans, the authors calculated do</vt:lpwstr>
  </property>
  <property fmtid="{D5CDD505-2E9C-101B-9397-08002B2CF9AE}" pid="458" name="ZOTERO_BREF_o9KbIefju94k_8">
    <vt:lpwstr>se distributions under various uncertainty settings. The root-mean-square dose (RMSD) for each voxel was computed and the area under the RMSD-volume histogram curves (AUC) was used to relatively compare plan robustness. Data derived from the dose volume h</vt:lpwstr>
  </property>
  <property fmtid="{D5CDD505-2E9C-101B-9397-08002B2CF9AE}" pid="459" name="ZOTERO_BREF_o9KbIefju94k_9">
    <vt:lpwstr>istogram in the worst-case and nominal doses were used to evaluate the plan optimality. Then the plan evaluation metrics were averaged over the 14 cases and were compared with two-sided paired t tests.\nRESULTS: CTV-based robust optimization led to more r</vt:lpwstr>
  </property>
  <property fmtid="{D5CDD505-2E9C-101B-9397-08002B2CF9AE}" pid="460" name="ZOTERO_BREF_ppBeKQtLGy5f_1">
    <vt:lpwstr>ZOTERO_ITEM CSL_CITATION {"citationID":"a1koihb6lhb","properties":{"formattedCitation":"(Kurz et al., 2016b)","plainCitation":"(Kurz et al., 2016b)"},"citationItems":[{"id":704,"uris":["http://zotero.org/users/1597649/items/CFJYFLH5"],"uri":["http://zoter</vt:lpwstr>
  </property>
  <property fmtid="{D5CDD505-2E9C-101B-9397-08002B2CF9AE}" pid="461" name="ZOTERO_BREF_ppBeKQtLGy5f_10">
    <vt:lpwstr>ng the adapted plan on a control rpCT we observed reduced D2 in target volumes as major improvement. OAR sparing was only partially improved by the procedure. Despite potential limitations in the accuracy of the vCT approach, an improved quality of the ad</vt:lpwstr>
  </property>
  <property fmtid="{D5CDD505-2E9C-101B-9397-08002B2CF9AE}" pid="462" name="ZOTERO_BREF_ppBeKQtLGy5f_11">
    <vt:lpwstr>apted plans could be achieved.\n\nElectronic supplementary material\nThe online version of this article (doi:10.1186/s13014-016-0641-7) contains supplementary material, which is available to authorized users.","URL":"https://www.ncbi.nlm.nih.gov/pmc/artic</vt:lpwstr>
  </property>
  <property fmtid="{D5CDD505-2E9C-101B-9397-08002B2CF9AE}" pid="463" name="ZOTERO_BREF_ppBeKQtLGy5f_12">
    <vt:lpwstr>les/PMC4851791/","DOI":"10.1186/s13014-016-0641-7","ISSN":"1748-717X","note":"PMID: 27129305\nPMCID: PMC4851791","journalAbbreviation":"Radiat Oncol","author":[{"family":"Kurz","given":"Christopher"},{"family":"Nijhuis","given":"Reinoud"},{"family":"Reine</vt:lpwstr>
  </property>
  <property fmtid="{D5CDD505-2E9C-101B-9397-08002B2CF9AE}" pid="464" name="ZOTERO_BREF_ppBeKQtLGy5f_13">
    <vt:lpwstr>r","given":"Michael"},{"family":"Ganswindt","given":"Ute"},{"family":"Thieke","given":"Christian"},{"family":"Belka","given":"Claus"},{"family":"Parodi","given":"Katia"},{"family":"Landry","given":"Guillaume"}],"issued":{"date-parts":[["2016",4,30]]},"acc</vt:lpwstr>
  </property>
  <property fmtid="{D5CDD505-2E9C-101B-9397-08002B2CF9AE}" pid="465" name="ZOTERO_BREF_ppBeKQtLGy5f_14">
    <vt:lpwstr>essed":{"date-parts":[["2018",3,30]]}}}],"schema":"https://github.com/citation-style-language/schema/raw/master/csl-citation.json"}</vt:lpwstr>
  </property>
  <property fmtid="{D5CDD505-2E9C-101B-9397-08002B2CF9AE}" pid="466" name="ZOTERO_BREF_ppBeKQtLGy5f_2">
    <vt:lpwstr>o.org/users/1597649/items/CFJYFLH5"],"itemData":{"id":704,"type":"article-journal","title":"Feasibility of automated proton therapy plan adaptation for head and neck tumors using cone beam CT images","container-title":"Radiation Oncology (London, England)</vt:lpwstr>
  </property>
  <property fmtid="{D5CDD505-2E9C-101B-9397-08002B2CF9AE}" pid="467" name="ZOTERO_BREF_ppBeKQtLGy5f_3">
    <vt:lpwstr>","volume":"11","source":"PubMed Central","abstract":"Background\nIntensity modulated proton therapy (IMPT) of head and neck (H&amp;N) tumors may benefit from plan adaptation to correct for the dose perturbations caused by weight loss and tumor volume changes</vt:lpwstr>
  </property>
  <property fmtid="{D5CDD505-2E9C-101B-9397-08002B2CF9AE}" pid="468" name="ZOTERO_BREF_ppBeKQtLGy5f_4">
    <vt:lpwstr> observed in these patients. As cone beam CT (CBCT) is increasingly considered in proton therapy, it may be possible to use available CBCT images following intensity correction for plan adaptation. This is the first study exploring IMPT plan adaptation on</vt:lpwstr>
  </property>
  <property fmtid="{D5CDD505-2E9C-101B-9397-08002B2CF9AE}" pid="469" name="ZOTERO_BREF_ppBeKQtLGy5f_5">
    <vt:lpwstr> CBCT images corrected and delineated by deformable image registration of the planning CT (pCT) to the CBCT, yielding a virtual CT (vCT).\n\nMethods\nA Morphons algorithm was used to deform the pCTs and corresponding delineations of 9 H&amp;N cancer patients </vt:lpwstr>
  </property>
  <property fmtid="{D5CDD505-2E9C-101B-9397-08002B2CF9AE}" pid="470" name="ZOTERO_BREF_ppBeKQtLGy5f_6">
    <vt:lpwstr>to a weekly CBCT acquired within ±3 days of a control replanning CT scan (rpCT). The IMPT treatment plans were adapted using the vCT and the adapted and original plans were recalculated on the rpCT for dose/volume parameter evaluation of the impact of ada</vt:lpwstr>
  </property>
  <property fmtid="{D5CDD505-2E9C-101B-9397-08002B2CF9AE}" pid="471" name="ZOTERO_BREF_ppBeKQtLGy5f_7">
    <vt:lpwstr>ptation.\n\nResults\nOn the rpCT, the adapted plans were equivalent to the original plans in terms of target volumes D95 and V95, but showed a significant reduction of D2 in these volumes. OAR doses were mostly equivalent or reduced. In particular, the ad</vt:lpwstr>
  </property>
  <property fmtid="{D5CDD505-2E9C-101B-9397-08002B2CF9AE}" pid="472" name="ZOTERO_BREF_ppBeKQtLGy5f_8">
    <vt:lpwstr>apted plans did not reduce parotid gland Dmean, but the dose to the optical system. For three patients the spinal cord or brain stem received higher, though well below tolerance, maximum dose. Subsequent tightening of the treatment planning constraints fo</vt:lpwstr>
  </property>
  <property fmtid="{D5CDD505-2E9C-101B-9397-08002B2CF9AE}" pid="473" name="ZOTERO_BREF_ppBeKQtLGy5f_9">
    <vt:lpwstr>r these OARs on new vCT-adapted plans did not degrade target coverage and yielded pCT equivalent plans on the vCT.\n\nConclusions\nAn offline automated procedure to generate an adapted IMPT plan on CBCT images was developed and investigated. When evaluati</vt:lpwstr>
  </property>
  <property fmtid="{D5CDD505-2E9C-101B-9397-08002B2CF9AE}" pid="474" name="ZOTERO_BREF_rEZjtsMBvDdq_1">
    <vt:lpwstr>ZOTERO_ITEM CSL_CITATION {"citationID":"a193tscqr8g","properties":{"formattedCitation":"(Geng et al., 2017; Grassberger et al., 2014; Lomax, 2008b; Paganetti, 2012; Schuemann et al., 2014, 2015)","plainCitation":"(Geng et al., 2017; Grassberger et al., 20</vt:lpwstr>
  </property>
  <property fmtid="{D5CDD505-2E9C-101B-9397-08002B2CF9AE}" pid="475" name="ZOTERO_BREF_rEZjtsMBvDdq_10">
    <vt:lpwstr>osition of distal falloff to 90% of the prescribed dose, is affected by several factors, especially the patient geometry heterogeneity, modulation and field diameter. In conclusion, implementation of Monte Carlo dose calculation techniques into the clinic</vt:lpwstr>
  </property>
  <property fmtid="{D5CDD505-2E9C-101B-9397-08002B2CF9AE}" pid="476" name="ZOTERO_BREF_rEZjtsMBvDdq_11">
    <vt:lpwstr> can reduce the uncertainty of the target dose for proton stereotactic radiosurgery. If MC is not available for treatment planning, using MC dose distributions to adjust the delivered doses level can also reduce uncertainties below 3% for mean target dose</vt:lpwstr>
  </property>
  <property fmtid="{D5CDD505-2E9C-101B-9397-08002B2CF9AE}" pid="477" name="ZOTERO_BREF_rEZjtsMBvDdq_12">
    <vt:lpwstr> and 6% for the D95.","DOI":"10.1088/1361-6560/62/1/246","ISSN":"1361-6560","note":"PMID: 27991438","journalAbbreviation":"Phys Med Biol","language":"eng","author":[{"family":"Geng","given":"Changran"},{"family":"Daartz","given":"Juliane"},{"family":"Lam-</vt:lpwstr>
  </property>
  <property fmtid="{D5CDD505-2E9C-101B-9397-08002B2CF9AE}" pid="478" name="ZOTERO_BREF_rEZjtsMBvDdq_13">
    <vt:lpwstr>Tin-Cheung","given":"Kimberley"},{"family":"Bussiere","given":"Marc"},{"family":"Shih","given":"Helen A."},{"family":"Paganetti","given":"Harald"},{"family":"Schuemann","given":"Jan"}],"issued":{"date-parts":[["2017"]],"season":"07"}}},{"id":632,"uris":["</vt:lpwstr>
  </property>
  <property fmtid="{D5CDD505-2E9C-101B-9397-08002B2CF9AE}" pid="479" name="ZOTERO_BREF_rEZjtsMBvDdq_14">
    <vt:lpwstr>http://zotero.org/users/1597649/items/C67EV3SJ"],"uri":["http://zotero.org/users/1597649/items/C67EV3SJ"],"itemData":{"id":632,"type":"article-journal","title":"Quantification of Proton Dose Calculation Accuracy in the Lung","container-title":"Internation</vt:lpwstr>
  </property>
  <property fmtid="{D5CDD505-2E9C-101B-9397-08002B2CF9AE}" pid="480" name="ZOTERO_BREF_rEZjtsMBvDdq_15">
    <vt:lpwstr>al journal of radiation oncology, biology, physics","page":"424-430","volume":"89","issue":"2","source":"PubMed Central","abstract":"Purpose\nQuantify the accuracy of a clinical proton treatment planning system (TPS) as well as Monte Carlo (MC) based dose</vt:lpwstr>
  </property>
  <property fmtid="{D5CDD505-2E9C-101B-9397-08002B2CF9AE}" pid="481" name="ZOTERO_BREF_rEZjtsMBvDdq_16">
    <vt:lpwstr> calculation through measurements. Assess the clinical impact in a cohort of patients with tumors located in the lung.\n\nMethods\nA lung phantom and ion chamber array were used to measure the dose to a plane through a tumor embedded in lung and to determ</vt:lpwstr>
  </property>
  <property fmtid="{D5CDD505-2E9C-101B-9397-08002B2CF9AE}" pid="482" name="ZOTERO_BREF_rEZjtsMBvDdq_17">
    <vt:lpwstr>ine the distal fall-off of the proton beam. Results were compared with TPS and MC calculations. Dose distributions in 19 patients (54 fields total) were simulated using MC and compared to the TPS algorithm.\n\nResults\nMC increases dose calculation accura</vt:lpwstr>
  </property>
  <property fmtid="{D5CDD505-2E9C-101B-9397-08002B2CF9AE}" pid="483" name="ZOTERO_BREF_rEZjtsMBvDdq_18">
    <vt:lpwstr>cy in lung tissue compared to the TPS and reproduces dose measurements in the target to within ±2%. The average difference between measured and predicted dose in a plane through the center of the target is 5.6% for the TPS and 1.6% for MC. MC recalculatio</vt:lpwstr>
  </property>
  <property fmtid="{D5CDD505-2E9C-101B-9397-08002B2CF9AE}" pid="484" name="ZOTERO_BREF_rEZjtsMBvDdq_19">
    <vt:lpwstr>ns in patients show a mean dose to the clinical target volume on average 3.4% lower than the TPS, exceeding 5% for small fields. For large tumors MC also predicts consistently higher V5 and V10 to the normal lung, due to a wider lateral penumbra, which wa</vt:lpwstr>
  </property>
  <property fmtid="{D5CDD505-2E9C-101B-9397-08002B2CF9AE}" pid="485" name="ZOTERO_BREF_rEZjtsMBvDdq_2">
    <vt:lpwstr>14; Lomax, 2008b; Paganetti, 2012; Schuemann et al., 2014, 2015)"},"citationItems":[{"id":812,"uris":["http://zotero.org/users/1597649/items/N36KWL9C"],"uri":["http://zotero.org/users/1597649/items/N36KWL9C"],"itemData":{"id":812,"type":"article-journal",</vt:lpwstr>
  </property>
  <property fmtid="{D5CDD505-2E9C-101B-9397-08002B2CF9AE}" pid="486" name="ZOTERO_BREF_rEZjtsMBvDdq_20">
    <vt:lpwstr>s also observed experimentally. Critical structures located distal to the target can show large deviations, though this effect is very patient-specific. Range measurements show that MC can reduce range uncertainty by a factor ~2: the average(maximum) diff</vt:lpwstr>
  </property>
  <property fmtid="{D5CDD505-2E9C-101B-9397-08002B2CF9AE}" pid="487" name="ZOTERO_BREF_rEZjtsMBvDdq_21">
    <vt:lpwstr>erence to the measured range is 3.9mm(7.5mm) for MC and 7mm(17mm) for the TPS in lung tissue.\n\nConclusion\nIntegration of Monte Carlo dose calculation techniques into the clinic would improve treatment quality in proton therapy for lung cancer by avoidi</vt:lpwstr>
  </property>
  <property fmtid="{D5CDD505-2E9C-101B-9397-08002B2CF9AE}" pid="488" name="ZOTERO_BREF_rEZjtsMBvDdq_22">
    <vt:lpwstr>ng systematic overestimation of target dose and underestimation of dose to normal lung. Additionally, the ability to confidently reduce range margins would benefit all patients through potentially lower toxicity.","DOI":"10.1016/j.ijrobp.2014.02.023","ISS</vt:lpwstr>
  </property>
  <property fmtid="{D5CDD505-2E9C-101B-9397-08002B2CF9AE}" pid="489" name="ZOTERO_BREF_rEZjtsMBvDdq_23">
    <vt:lpwstr>N":"0360-3016","note":"PMID: 24726289\nPMCID: PMC4028367","journalAbbreviation":"Int J Radiat Oncol Biol Phys","author":[{"family":"Grassberger","given":"Clemens"},{"family":"Daartz","given":"Juliane"},{"family":"Dowdell","given":"Stephen"},{"family":"Rug</vt:lpwstr>
  </property>
  <property fmtid="{D5CDD505-2E9C-101B-9397-08002B2CF9AE}" pid="490" name="ZOTERO_BREF_rEZjtsMBvDdq_24">
    <vt:lpwstr>gieri","given":"Thomas"},{"family":"Sharp","given":"Greg"},{"family":"Paganetti","given":"Harald"}],"issued":{"date-parts":[["2014",6,1]]}}},{"id":97,"uris":["http://zotero.org/users/1597649/items/XBRVBIFK"],"uri":["http://zotero.org/users/1597649/items/X</vt:lpwstr>
  </property>
  <property fmtid="{D5CDD505-2E9C-101B-9397-08002B2CF9AE}" pid="491" name="ZOTERO_BREF_rEZjtsMBvDdq_25">
    <vt:lpwstr>BRVBIFK"],"itemData":{"id":97,"type":"article-journal","title":"Intensity modulated proton therapy and its sensitivity to treatment uncertainties 1: the potential effects of calculational uncertainties","container-title":"Physics in Medicine and Biology",</vt:lpwstr>
  </property>
  <property fmtid="{D5CDD505-2E9C-101B-9397-08002B2CF9AE}" pid="492" name="ZOTERO_BREF_rEZjtsMBvDdq_26">
    <vt:lpwstr>"page":"1027","volume":"53","issue":"4","source":"Institute of Physics","abstract":"The effects of calculational uncertainties on 3D and distal edge tracking (DET) intensity modulated proton therapy (IMPT) treatment plans have been investigated. Dose calc</vt:lpwstr>
  </property>
  <property fmtid="{D5CDD505-2E9C-101B-9397-08002B2CF9AE}" pid="493" name="ZOTERO_BREF_rEZjtsMBvDdq_27">
    <vt:lpwstr>ulation uncertainties have been assessed by comparing analytical and Monte Carlo dose calculations, and potential range uncertainties by recalculating plans with all CT values modified by ±3%. Analysis of the volume of PTV agreeing to within ±3% between t</vt:lpwstr>
  </property>
  <property fmtid="{D5CDD505-2E9C-101B-9397-08002B2CF9AE}" pid="494" name="ZOTERO_BREF_rEZjtsMBvDdq_28">
    <vt:lpwstr>he two calculations shows that the 3D approach provides significantly improved agreement (87.1 versus 80.3% of points for the 3D and DET approaches, respectively). For the DET approach, doses in the CTV have also been found to globally change by 5% as a r</vt:lpwstr>
  </property>
  <property fmtid="{D5CDD505-2E9C-101B-9397-08002B2CF9AE}" pid="495" name="ZOTERO_BREF_rEZjtsMBvDdq_29">
    <vt:lpwstr>esult of 3% changes in CT value. When varying the intra-field gradients of the plans a similar trend is seen, but with the more complex plans also being found to be more sensitive to both uncertainties. In conclusion, the DET approach has been found to be</vt:lpwstr>
  </property>
  <property fmtid="{D5CDD505-2E9C-101B-9397-08002B2CF9AE}" pid="496" name="ZOTERO_BREF_rEZjtsMBvDdq_3">
    <vt:lpwstr>"title":"Limitations of analytical dose calculations for small field proton radiosurgery","container-title":"Physics in Medicine and Biology","page":"246-257","volume":"62","issue":"1","source":"PubMed","abstract":"The purpose of the work was to evaluate </vt:lpwstr>
  </property>
  <property fmtid="{D5CDD505-2E9C-101B-9397-08002B2CF9AE}" pid="497" name="ZOTERO_BREF_rEZjtsMBvDdq_30">
    <vt:lpwstr> relatively sensitive to the calculational errors investigated here. In contrast, the 3D approach appears to be quite robust, unless strong internal gradients are present. Nevertheless, the routine use of uncertainty analysis is advised when assessing all</vt:lpwstr>
  </property>
  <property fmtid="{D5CDD505-2E9C-101B-9397-08002B2CF9AE}" pid="498" name="ZOTERO_BREF_rEZjtsMBvDdq_31">
    <vt:lpwstr> forms of IMPT plans.","DOI":"10.1088/0031-9155/53/4/014","ISSN":"0031-9155","shortTitle":"Intensity modulated proton therapy and its sensitivity to treatment uncertainties 1","journalAbbreviation":"Phys. Med. Biol.","language":"en","author":[{"family":"L</vt:lpwstr>
  </property>
  <property fmtid="{D5CDD505-2E9C-101B-9397-08002B2CF9AE}" pid="499" name="ZOTERO_BREF_rEZjtsMBvDdq_32">
    <vt:lpwstr>omax","given":"A. J."}],"issued":{"date-parts":[["2008",2,21]]}}},{"id":82,"uris":["http://zotero.org/users/1597649/items/3DJPUUPA"],"uri":["http://zotero.org/users/1597649/items/3DJPUUPA"],"itemData":{"id":82,"type":"article-journal","title":"Range uncer</vt:lpwstr>
  </property>
  <property fmtid="{D5CDD505-2E9C-101B-9397-08002B2CF9AE}" pid="500" name="ZOTERO_BREF_rEZjtsMBvDdq_33">
    <vt:lpwstr>tainties in proton therapy and the role of Monte Carlo simulations","container-title":"Physics in Medicine and Biology","page":"R99","volume":"57","issue":"11","abstract":"The main advantages of proton therapy are the reduced total energy deposited in the</vt:lpwstr>
  </property>
  <property fmtid="{D5CDD505-2E9C-101B-9397-08002B2CF9AE}" pid="501" name="ZOTERO_BREF_rEZjtsMBvDdq_34">
    <vt:lpwstr> patient as compared to photon techniques and the finite range of the proton beam. The latter adds an additional degree of freedom to treatment planning. The range in tissue is associated with considerable uncertainties caused by imaging, patient setup, b</vt:lpwstr>
  </property>
  <property fmtid="{D5CDD505-2E9C-101B-9397-08002B2CF9AE}" pid="502" name="ZOTERO_BREF_rEZjtsMBvDdq_35">
    <vt:lpwstr>eam delivery and dose calculation. Reducing the uncertainties would allow a reduction of the treatment volume and thus allow a better utilization of the advantages of protons. This paper summarizes the role of Monte Carlo simulations when aiming at a redu</vt:lpwstr>
  </property>
  <property fmtid="{D5CDD505-2E9C-101B-9397-08002B2CF9AE}" pid="503" name="ZOTERO_BREF_rEZjtsMBvDdq_36">
    <vt:lpwstr>ction of range uncertainties in proton therapy. Differences in dose calculation when comparing Monte Carlo with analytical algorithms are analyzed as well as range uncertainties due to material constants and CT conversion. Range uncertainties due to biolo</vt:lpwstr>
  </property>
  <property fmtid="{D5CDD505-2E9C-101B-9397-08002B2CF9AE}" pid="504" name="ZOTERO_BREF_rEZjtsMBvDdq_37">
    <vt:lpwstr>gical effects and the role of Monte Carlo for in vivo range verification are discussed. Furthermore, the current range uncertainty recipes used at several proton therapy facilities are revisited. We conclude that a significant impact of Monte Carlo dose c</vt:lpwstr>
  </property>
  <property fmtid="{D5CDD505-2E9C-101B-9397-08002B2CF9AE}" pid="505" name="ZOTERO_BREF_rEZjtsMBvDdq_38">
    <vt:lpwstr>alculation can be expected in complex geometries where local range uncertainties due to multiple Coulomb scattering will reduce the accuracy of analytical algorithms. In these cases Monte Carlo techniques might reduce the range uncertainty by several mm."</vt:lpwstr>
  </property>
  <property fmtid="{D5CDD505-2E9C-101B-9397-08002B2CF9AE}" pid="506" name="ZOTERO_BREF_rEZjtsMBvDdq_39">
    <vt:lpwstr>,"DOI":"10.1088/0031-9155/57/11/R99","ISSN":"0031-9155","language":"en","author":[{"family":"Paganetti","given":"Harald"}],"issued":{"date-parts":[["2012",6]]}}},{"id":734,"uris":["http://zotero.org/users/1597649/items/TIPM53P4"],"uri":["http://zotero.org</vt:lpwstr>
  </property>
  <property fmtid="{D5CDD505-2E9C-101B-9397-08002B2CF9AE}" pid="507" name="ZOTERO_BREF_rEZjtsMBvDdq_4">
    <vt:lpwstr>the dosimetric uncertainties of an analytical dose calculation engine and the impact on treatment plans using small fields in intracranial proton stereotactic radiosurgery (PSRS) for a gantry based double scattering system. 50 patients were evaluated incl</vt:lpwstr>
  </property>
  <property fmtid="{D5CDD505-2E9C-101B-9397-08002B2CF9AE}" pid="508" name="ZOTERO_BREF_rEZjtsMBvDdq_40">
    <vt:lpwstr>/users/1597649/items/TIPM53P4"],"itemData":{"id":734,"type":"article-journal","title":"Assessing the Clinical Impact of Approximations in Analytical Dose Calculations for Proton Therapy","container-title":"International Journal of Radiation Oncology, Biol</vt:lpwstr>
  </property>
  <property fmtid="{D5CDD505-2E9C-101B-9397-08002B2CF9AE}" pid="509" name="ZOTERO_BREF_rEZjtsMBvDdq_41">
    <vt:lpwstr>ogy, Physics","page":"1157-1164","volume":"92","issue":"5","source":"PubMed","abstract":"PURPOSE: To assess the impact of approximations in current analytical dose calculation methods (ADCs) on tumor control probability (TCP) in proton therapy.\nMETHODS: </vt:lpwstr>
  </property>
  <property fmtid="{D5CDD505-2E9C-101B-9397-08002B2CF9AE}" pid="510" name="ZOTERO_BREF_rEZjtsMBvDdq_42">
    <vt:lpwstr>Dose distributions planned with ADC were compared with delivered dose distributions as determined by Monte Carlo simulations. A total of 50 patients were investigated in this analysis with 10 patients per site for 5 treatment sites (head and neck, lung, b</vt:lpwstr>
  </property>
  <property fmtid="{D5CDD505-2E9C-101B-9397-08002B2CF9AE}" pid="511" name="ZOTERO_BREF_rEZjtsMBvDdq_43">
    <vt:lpwstr>reast, prostate, liver). Differences were evaluated using dosimetric indices based on a dose-volume histogram analysis, a γ-index analysis, and estimations of TCP.\nRESULTS: We found that ADC overestimated the target doses on average by 1% to 2% for all p</vt:lpwstr>
  </property>
  <property fmtid="{D5CDD505-2E9C-101B-9397-08002B2CF9AE}" pid="512" name="ZOTERO_BREF_rEZjtsMBvDdq_44">
    <vt:lpwstr>atients considered. The mean dose, D95, D50, and D02 (the dose value covering 95%, 50% and 2% of the target volume, respectively) were predicted within 5% of the delivered dose. The γ-index passing rate for target volumes was above 96% for a 3%/3 mm crite</vt:lpwstr>
  </property>
  <property fmtid="{D5CDD505-2E9C-101B-9397-08002B2CF9AE}" pid="513" name="ZOTERO_BREF_rEZjtsMBvDdq_45">
    <vt:lpwstr>rion. Differences in TCP were up to 2%, 2.5%, 6%, 6.5%, and 11% for liver and breast, prostate, head and neck, and lung patients, respectively. Differences in normal tissue complication probabilities for bladder and anterior rectum of prostate patients we</vt:lpwstr>
  </property>
  <property fmtid="{D5CDD505-2E9C-101B-9397-08002B2CF9AE}" pid="514" name="ZOTERO_BREF_rEZjtsMBvDdq_46">
    <vt:lpwstr>re less than 3%.\nCONCLUSION: Our results indicate that current dose calculation algorithms lead to underdosage of the target by as much as 5%, resulting in differences in TCP of up to 11%. To ensure full target coverage, advanced dose calculation methods</vt:lpwstr>
  </property>
  <property fmtid="{D5CDD505-2E9C-101B-9397-08002B2CF9AE}" pid="515" name="ZOTERO_BREF_rEZjtsMBvDdq_47">
    <vt:lpwstr> like Monte Carlo simulations may be necessary in proton therapy. Monte Carlo simulations may also be required to avoid biases resulting from systematic discrepancies in calculated dose distributions for clinical trials comparing proton therapy with conve</vt:lpwstr>
  </property>
  <property fmtid="{D5CDD505-2E9C-101B-9397-08002B2CF9AE}" pid="516" name="ZOTERO_BREF_rEZjtsMBvDdq_48">
    <vt:lpwstr>ntional radiation therapy.","DOI":"10.1016/j.ijrobp.2015.04.006","ISSN":"1879-355X","note":"PMID: 26025779\nPMCID: PMC4509834","journalAbbreviation":"Int. J. Radiat. Oncol. Biol. Phys.","language":"eng","author":[{"family":"Schuemann","given":"Jan"},{"fam</vt:lpwstr>
  </property>
  <property fmtid="{D5CDD505-2E9C-101B-9397-08002B2CF9AE}" pid="517" name="ZOTERO_BREF_rEZjtsMBvDdq_49">
    <vt:lpwstr>ily":"Giantsoudi","given":"Drosoula"},{"family":"Grassberger","given":"Clemens"},{"family":"Moteabbed","given":"Maryam"},{"family":"Min","given":"Chul Hee"},{"family":"Paganetti","given":"Harald"}],"issued":{"date-parts":[["2015",8,1]]}}},{"id":618,"uris"</vt:lpwstr>
  </property>
  <property fmtid="{D5CDD505-2E9C-101B-9397-08002B2CF9AE}" pid="518" name="ZOTERO_BREF_rEZjtsMBvDdq_5">
    <vt:lpwstr>uding 10 patients for each of 5 diagnostic indications of: arteriovenous malformation (AVM), acoustic neuroma (AN), meningioma (MGM), metastasis (METS), and pituitary adenoma (PIT). Treatment plans followed standard prescription and optimization procedure</vt:lpwstr>
  </property>
  <property fmtid="{D5CDD505-2E9C-101B-9397-08002B2CF9AE}" pid="519" name="ZOTERO_BREF_rEZjtsMBvDdq_50">
    <vt:lpwstr>:["http://zotero.org/users/1597649/items/TMVZ92IR"],"uri":["http://zotero.org/users/1597649/items/TMVZ92IR"],"itemData":{"id":618,"type":"article-journal","title":"Site-specific range uncertainties caused by dose calculation algorithms for proton therapy"</vt:lpwstr>
  </property>
  <property fmtid="{D5CDD505-2E9C-101B-9397-08002B2CF9AE}" pid="520" name="ZOTERO_BREF_rEZjtsMBvDdq_51">
    <vt:lpwstr>,"container-title":"Physics in Medicine and Biology","page":"4007","volume":"59","issue":"15","source":"Institute of Physics","abstract":"The purpose of this study was to assess the possibility of introducing site-specific range margins to replace current</vt:lpwstr>
  </property>
  <property fmtid="{D5CDD505-2E9C-101B-9397-08002B2CF9AE}" pid="521" name="ZOTERO_BREF_rEZjtsMBvDdq_52">
    <vt:lpwstr> generic margins in proton therapy. Further, the goal was to study the potential of reducing margins with current analytical dose calculations methods. For this purpose we investigate the impact of complex patient geometries on the capability of analytica</vt:lpwstr>
  </property>
  <property fmtid="{D5CDD505-2E9C-101B-9397-08002B2CF9AE}" pid="522" name="ZOTERO_BREF_rEZjtsMBvDdq_53">
    <vt:lpwstr>l dose calculation algorithms to accurately predict the range of proton fields. Dose distributions predicted by an analytical pencil-beam algorithm were compared with those obtained using Monte Carlo (MC) simulations (TOPAS). A total of 508 passively scat</vt:lpwstr>
  </property>
  <property fmtid="{D5CDD505-2E9C-101B-9397-08002B2CF9AE}" pid="523" name="ZOTERO_BREF_rEZjtsMBvDdq_54">
    <vt:lpwstr>tered treatment fields were analyzed for seven disease sites (liver, prostate, breast, medulloblastoma–spine, medulloblastoma–whole brain, lung and head and neck). Voxel-by-voxel comparisons were performed on two-dimensional distal dose surfaces calculate</vt:lpwstr>
  </property>
  <property fmtid="{D5CDD505-2E9C-101B-9397-08002B2CF9AE}" pid="524" name="ZOTERO_BREF_rEZjtsMBvDdq_55">
    <vt:lpwstr>d by pencil-beam and MC algorithms to obtain the average range differences and root mean square deviation for each field for the distal position of the 90% dose level (R90) and the 50% dose level (R50). The average dose degradation of the distal falloff r</vt:lpwstr>
  </property>
  <property fmtid="{D5CDD505-2E9C-101B-9397-08002B2CF9AE}" pid="525" name="ZOTERO_BREF_rEZjtsMBvDdq_56">
    <vt:lpwstr>egion, defined as the distance between the distal position of the 80% and 20% dose levels (R80–R20), was also analyzed. All ranges were calculated in water-equivalent distances. Considering total range uncertainties and uncertainties from dose calculation</vt:lpwstr>
  </property>
  <property fmtid="{D5CDD505-2E9C-101B-9397-08002B2CF9AE}" pid="526" name="ZOTERO_BREF_rEZjtsMBvDdq_57">
    <vt:lpwstr> alone, we were able to deduce site-specific estimations. For liver, prostate and whole brain fields our results demonstrate that a reduction of currently used uncertainty margins is feasible even without introducing MC dose calculations. We recommend ran</vt:lpwstr>
  </property>
  <property fmtid="{D5CDD505-2E9C-101B-9397-08002B2CF9AE}" pid="527" name="ZOTERO_BREF_rEZjtsMBvDdq_58">
    <vt:lpwstr>ge margins of 2.8% + 1.2 mm for liver and prostate treatments and 3.1% + 1.2 mm for whole brain treatments, respectively. On the other hand, current margins seem to be insufficient for some breast, lung and head and neck patients, at least if used generic</vt:lpwstr>
  </property>
  <property fmtid="{D5CDD505-2E9C-101B-9397-08002B2CF9AE}" pid="528" name="ZOTERO_BREF_rEZjtsMBvDdq_59">
    <vt:lpwstr>ally. If no case specific adjustments are applied, a generic margin of 6.3% + 1.2 mm would be needed for breast, lung and head and neck treatments. We conclude that the currently used generic range uncertainty margins in proton therapy should be redefined</vt:lpwstr>
  </property>
  <property fmtid="{D5CDD505-2E9C-101B-9397-08002B2CF9AE}" pid="529" name="ZOTERO_BREF_rEZjtsMBvDdq_6">
    <vt:lpwstr>s for PSRS. We performed comparisons between delivered dose distributions, determined by Monte Carlo (MC) simulations, and those calculated with the analytical dose calculation algorithm (ADC) used in our current treatment planning system in terms of dose</vt:lpwstr>
  </property>
  <property fmtid="{D5CDD505-2E9C-101B-9397-08002B2CF9AE}" pid="530" name="ZOTERO_BREF_rEZjtsMBvDdq_60">
    <vt:lpwstr> site specific and that complex geometries may require a field specific adjustment. Routine verifications of treatment plans using MC simulations are recommended for patients with heterogeneous geometries.","DOI":"10.1088/0031-9155/59/15/4007","ISSN":"003</vt:lpwstr>
  </property>
  <property fmtid="{D5CDD505-2E9C-101B-9397-08002B2CF9AE}" pid="531" name="ZOTERO_BREF_rEZjtsMBvDdq_61">
    <vt:lpwstr>1-9155","journalAbbreviation":"Phys. Med. Biol.","language":"en","author":[{"family":"Schuemann","given":"J."},{"family":"Dowdell","given":"S."},{"family":"Grassberger","given":"C."},{"family":"Min","given":"C. H."},{"family":"Paganetti","given":"H."}],"i</vt:lpwstr>
  </property>
  <property fmtid="{D5CDD505-2E9C-101B-9397-08002B2CF9AE}" pid="532" name="ZOTERO_BREF_rEZjtsMBvDdq_62">
    <vt:lpwstr>ssued":{"date-parts":[["2014"]]}}}],"schema":"https://github.com/citation-style-language/schema/raw/master/csl-citation.json"}</vt:lpwstr>
  </property>
  <property fmtid="{D5CDD505-2E9C-101B-9397-08002B2CF9AE}" pid="533" name="ZOTERO_BREF_rEZjtsMBvDdq_7">
    <vt:lpwstr> volume histogram parameters and beam range distributions. Results show that the difference in the dose to 95% of the target (D95) is within 6% when applying measured field size output corrections for AN, MGM, and PIT. However, for AVM and METS, the diffe</vt:lpwstr>
  </property>
  <property fmtid="{D5CDD505-2E9C-101B-9397-08002B2CF9AE}" pid="534" name="ZOTERO_BREF_rEZjtsMBvDdq_8">
    <vt:lpwstr>rences can be as great as 10% and 12%, respectively. Normalizing the MC dose to the ADC dose based on the dose of voxels in a central area of the target reduces the difference of the D95 to within 6% for all sites. The generally applied margin to cover un</vt:lpwstr>
  </property>
  <property fmtid="{D5CDD505-2E9C-101B-9397-08002B2CF9AE}" pid="535" name="ZOTERO_BREF_rEZjtsMBvDdq_9">
    <vt:lpwstr>certainties in range (3.5% of the prescribed range  +  1 mm) is not sufficient to cover the range uncertainty for ADC in all cases, especially for patients with high tissue heterogeneity. The root mean square of the R90 difference, the difference in the p</vt:lpwstr>
  </property>
  <property fmtid="{D5CDD505-2E9C-101B-9397-08002B2CF9AE}" pid="536" name="ZOTERO_BREF_rFAfEnh5nmk2_1">
    <vt:lpwstr>ZOTERO_ITEM CSL_CITATION {"citationID":"a2ceevtfm13","properties":{"formattedCitation":"(Shackleford, n.d.; Shackleford et al., 2010)","plainCitation":"(Shackleford, n.d.; Shackleford et al., 2010)"},"citationItems":[{"id":625,"uris":["http://zotero.org/u</vt:lpwstr>
  </property>
  <property fmtid="{D5CDD505-2E9C-101B-9397-08002B2CF9AE}" pid="537" name="ZOTERO_BREF_rFAfEnh5nmk2_10">
    <vt:lpwstr>/0031-9155/55/21/001","ISSN":"0031-9155","journalAbbreviation":"Phys. Med. Biol.","language":"en","author":[{"family":"Shackleford","given":"J. A."},{"family":"Kandasamy","given":"N."},{"family":"Sharp","given":"G. C."}],"issued":{"date-parts":[["2010"]]}</vt:lpwstr>
  </property>
  <property fmtid="{D5CDD505-2E9C-101B-9397-08002B2CF9AE}" pid="538" name="ZOTERO_BREF_rFAfEnh5nmk2_11">
    <vt:lpwstr>}}],"schema":"https://github.com/citation-style-language/schema/raw/master/csl-citation.json"}</vt:lpwstr>
  </property>
  <property fmtid="{D5CDD505-2E9C-101B-9397-08002B2CF9AE}" pid="539" name="ZOTERO_BREF_rFAfEnh5nmk2_2">
    <vt:lpwstr>sers/1597649/items/688RFAZ8"],"uri":["http://zotero.org/users/1597649/items/688RFAZ8"],"itemData":{"id":625,"type":"webpage","title":"Plastimatch 1.6 - Current Capabilities and Future Directions","URL":"http://igtpg.spl.harvard.edu/publications/item/view/</vt:lpwstr>
  </property>
  <property fmtid="{D5CDD505-2E9C-101B-9397-08002B2CF9AE}" pid="540" name="ZOTERO_BREF_rFAfEnh5nmk2_3">
    <vt:lpwstr>2371","author":[{"family":"Shackleford","given":"James A."}],"accessed":{"date-parts":[["2017",4,4]]}}},{"id":624,"uris":["http://zotero.org/users/1597649/items/XQSNSR28"],"uri":["http://zotero.org/users/1597649/items/XQSNSR28"],"itemData":{"id":624,"type</vt:lpwstr>
  </property>
  <property fmtid="{D5CDD505-2E9C-101B-9397-08002B2CF9AE}" pid="541" name="ZOTERO_BREF_rFAfEnh5nmk2_4">
    <vt:lpwstr>":"article-journal","title":"On developing B-spline registration algorithms for multi-core processors","container-title":"Physics in Medicine and Biology","page":"6329","volume":"55","issue":"21","source":"Institute of Physics","abstract":"Spline-based de</vt:lpwstr>
  </property>
  <property fmtid="{D5CDD505-2E9C-101B-9397-08002B2CF9AE}" pid="542" name="ZOTERO_BREF_rFAfEnh5nmk2_5">
    <vt:lpwstr>formable registration methods are quite popular within the medical-imaging community due to their flexibility and robustness. However, they require a large amount of computing time to obtain adequate results. This paper makes two contributions towards acc</vt:lpwstr>
  </property>
  <property fmtid="{D5CDD505-2E9C-101B-9397-08002B2CF9AE}" pid="543" name="ZOTERO_BREF_rFAfEnh5nmk2_6">
    <vt:lpwstr>elerating B-spline-based registration. First, we propose a grid-alignment scheme and associated data structures that greatly reduce the complexity of the registration algorithm. Based on this grid-alignment scheme, we then develop highly data parallel des</vt:lpwstr>
  </property>
  <property fmtid="{D5CDD505-2E9C-101B-9397-08002B2CF9AE}" pid="544" name="ZOTERO_BREF_rFAfEnh5nmk2_7">
    <vt:lpwstr>igns for B-spline registration within the stream-processing model, suitable for implementation on multi-core processors such as graphics processing units (GPUs). Particular attention is focused on an optimal method for performing analytic gradient computa</vt:lpwstr>
  </property>
  <property fmtid="{D5CDD505-2E9C-101B-9397-08002B2CF9AE}" pid="545" name="ZOTERO_BREF_rFAfEnh5nmk2_8">
    <vt:lpwstr>tions in a data parallel fashion. CPU and GPU versions are validated for execution time and registration quality. Performance results on large images show that our GPU algorithm achieves a speedup of 15 times over the single-threaded CPU implementation wh</vt:lpwstr>
  </property>
  <property fmtid="{D5CDD505-2E9C-101B-9397-08002B2CF9AE}" pid="546" name="ZOTERO_BREF_rFAfEnh5nmk2_9">
    <vt:lpwstr>ereas our multi-core CPU algorithm achieves a speedup of 8 times over the single-threaded implementation. The CPU and GPU versions achieve near-identical registration quality in terms of RMS differences between the generated vector fields.","DOI":"10.1088</vt:lpwstr>
  </property>
  <property fmtid="{D5CDD505-2E9C-101B-9397-08002B2CF9AE}" pid="547" name="ZOTERO_BREF_rzWNi6LwhczQ_1">
    <vt:lpwstr>ZOTERO_ITEM CSL_CITATION {"citationID":"a1rv9u6qvan","properties":{"formattedCitation":"(van de Water et al., 2016)","plainCitation":"(van de Water et al., 2016)"},"citationItems":[{"id":795,"uris":["http://zotero.org/users/1597649/items/HVT6IZZB"],"uri":</vt:lpwstr>
  </property>
  <property fmtid="{D5CDD505-2E9C-101B-9397-08002B2CF9AE}" pid="548" name="ZOTERO_BREF_rzWNi6LwhczQ_10">
    <vt:lpwstr>dropping-particle":"van"},{"family":"Schaart","given":"Dennis R."},{"family":"Al-Mamgani","given":"Abrahim"},{"family":"Heijmen","given":"Ben J. M."},{"family":"Hoogeman","given":"Mischa S."}],"issued":{"date-parts":[["2016"]]}}}],"schema":"https://github</vt:lpwstr>
  </property>
  <property fmtid="{D5CDD505-2E9C-101B-9397-08002B2CF9AE}" pid="549" name="ZOTERO_BREF_rzWNi6LwhczQ_11">
    <vt:lpwstr>.com/citation-style-language/schema/raw/master/csl-citation.json"}</vt:lpwstr>
  </property>
  <property fmtid="{D5CDD505-2E9C-101B-9397-08002B2CF9AE}" pid="550" name="ZOTERO_BREF_rzWNi6LwhczQ_2">
    <vt:lpwstr>["http://zotero.org/users/1597649/items/HVT6IZZB"],"itemData":{"id":795,"type":"article-journal","title":"The price of robustness; impact of worst-case optimization on organ-at-risk dose and complication probability in intensity-modulated proton therapy f</vt:lpwstr>
  </property>
  <property fmtid="{D5CDD505-2E9C-101B-9397-08002B2CF9AE}" pid="551" name="ZOTERO_BREF_rzWNi6LwhczQ_3">
    <vt:lpwstr>or oropharyngeal cancer patients","container-title":"Radiotherapy and Oncology: Journal of the European Society for Therapeutic Radiology and Oncology","page":"56-62","volume":"120","issue":"1","source":"PubMed","abstract":"PURPOSE: To quantify the impact</vt:lpwstr>
  </property>
  <property fmtid="{D5CDD505-2E9C-101B-9397-08002B2CF9AE}" pid="552" name="ZOTERO_BREF_rzWNi6LwhczQ_4">
    <vt:lpwstr> of the degree of robustness against setup errors and range errors on organ-at-risk (OAR) dose and normal tissue complication probabilities (NTCPs) in intensity-modulated proton therapy for oropharyngeal cancer patients.\nMATERIAL AND METHODS: For 20 orop</vt:lpwstr>
  </property>
  <property fmtid="{D5CDD505-2E9C-101B-9397-08002B2CF9AE}" pid="553" name="ZOTERO_BREF_rzWNi6LwhczQ_5">
    <vt:lpwstr>haryngeal cases (10 unilateral and 10 bilateral), robust treatment plans were generated using 'minimax' worst-case optimization. We varied the robustness against setup errors ('setup robustness') from 1 to 7mm and the robustness against range errors ('ran</vt:lpwstr>
  </property>
  <property fmtid="{D5CDD505-2E9C-101B-9397-08002B2CF9AE}" pid="554" name="ZOTERO_BREF_rzWNi6LwhczQ_6">
    <vt:lpwstr>ge robustness') from 1% to 7% (+1mm). We evaluated OAR doses and NTCP-values for xerostomia, dysphagia and larynx edema.\nRESULTS: Varying the degree of setup robustness was found to have a considerably larger impact than varying the range robustness. Inc</vt:lpwstr>
  </property>
  <property fmtid="{D5CDD505-2E9C-101B-9397-08002B2CF9AE}" pid="555" name="ZOTERO_BREF_rzWNi6LwhczQ_7">
    <vt:lpwstr>reasing setup robustness from 1mm to 3, 5, and 7mm resulted in average NTCP-values to increase by 1.9, 4.4 and 7.5 percentage point, whereas they increased by only 0.4, 0.8 and 1.2 percentage point when increasing range robustness from 1% to 3%, 5% and 7%</vt:lpwstr>
  </property>
  <property fmtid="{D5CDD505-2E9C-101B-9397-08002B2CF9AE}" pid="556" name="ZOTERO_BREF_rzWNi6LwhczQ_8">
    <vt:lpwstr>. The degree of setup robustness was observed to have a clinically significant impact in bilateral cases in particular.\nCONCLUSIONS: For oropharyngeal cancer patients, minimizing setup errors should be given a higher priority than minimizing range errors</vt:lpwstr>
  </property>
  <property fmtid="{D5CDD505-2E9C-101B-9397-08002B2CF9AE}" pid="557" name="ZOTERO_BREF_rzWNi6LwhczQ_9">
    <vt:lpwstr>.","DOI":"10.1016/j.radonc.2016.04.038","ISSN":"1879-0887","note":"PMID: 27178142","journalAbbreviation":"Radiother Oncol","language":"eng","author":[{"family":"Water","given":"Steven","non-dropping-particle":"van de"},{"family":"Dam","given":"Iris","non-</vt:lpwstr>
  </property>
  <property fmtid="{D5CDD505-2E9C-101B-9397-08002B2CF9AE}" pid="558" name="ZOTERO_BREF_s7YmVWciZPZh_1">
    <vt:lpwstr>ZOTERO_BIBL {"custom":[]} CSL_BIBLIOGRAPHY</vt:lpwstr>
  </property>
  <property fmtid="{D5CDD505-2E9C-101B-9397-08002B2CF9AE}" pid="559" name="ZOTERO_PREF_1">
    <vt:lpwstr>&lt;data data-version="3" zotero-version="5.0.29"&gt;&lt;session id="kmF3jJnI"/&gt;&lt;style id="http://www.zotero.org/styles/elsevier-harvard" hasBibliography="1" bibliographyStyleHasBeenSet="1"/&gt;&lt;prefs&gt;&lt;pref name="fieldType" value="Bookmark"/&gt;&lt;pref name="automaticJour</vt:lpwstr>
  </property>
  <property fmtid="{D5CDD505-2E9C-101B-9397-08002B2CF9AE}" pid="560" name="ZOTERO_PREF_2">
    <vt:lpwstr>nalAbbreviations" value="true"/&gt;&lt;pref name="noteType" value="0"/&gt;&lt;/prefs&gt;&lt;/data&gt;</vt:lpwstr>
  </property>
</Properties>
</file>